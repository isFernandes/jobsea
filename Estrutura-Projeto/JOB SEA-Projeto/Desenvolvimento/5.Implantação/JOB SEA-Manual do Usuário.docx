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454AA0B4" w14:textId="77777777" w:rsidR="007E4C65" w:rsidRPr="00A20D4F" w:rsidRDefault="007E4C65" w:rsidP="001E5A50">
      <w:pPr>
        <w:jc w:val="center"/>
      </w:pPr>
    </w:p>
    <w:p w14:paraId="5B03EE0F" w14:textId="77777777" w:rsidR="007E4C65" w:rsidRPr="00A20D4F" w:rsidRDefault="00FF33BC" w:rsidP="00FF33BC">
      <w:pPr>
        <w:jc w:val="center"/>
      </w:pPr>
      <w:r>
        <w:rPr>
          <w:noProof/>
        </w:rPr>
        <w:drawing>
          <wp:inline distT="0" distB="0" distL="0" distR="0" wp14:anchorId="10DF8554" wp14:editId="6A0A8EA0">
            <wp:extent cx="6120130" cy="344233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09907" w14:textId="77777777" w:rsidR="007E4C65" w:rsidRPr="00A20D4F" w:rsidRDefault="007E4C65" w:rsidP="007E4C65"/>
    <w:p w14:paraId="1D8B8ABF" w14:textId="77777777" w:rsidR="007E4C65" w:rsidRPr="00A20D4F" w:rsidRDefault="007E4C65" w:rsidP="007E4C65"/>
    <w:p w14:paraId="0D5675C4" w14:textId="77777777" w:rsidR="007E4C65" w:rsidRPr="00A20D4F" w:rsidRDefault="007E4C65" w:rsidP="007E4C65"/>
    <w:p w14:paraId="48F09268" w14:textId="77777777" w:rsidR="007E4C65" w:rsidRPr="00A20D4F" w:rsidRDefault="007E4C65" w:rsidP="007E4C65"/>
    <w:p w14:paraId="502D6E15" w14:textId="77777777" w:rsidR="007E4C65" w:rsidRPr="00A20D4F" w:rsidRDefault="007E4C65" w:rsidP="007E4C65"/>
    <w:p w14:paraId="79E4EE59" w14:textId="77777777" w:rsidR="007E4C65" w:rsidRPr="00A20D4F" w:rsidRDefault="007E4C65" w:rsidP="007E4C65"/>
    <w:p w14:paraId="5E98BA8D" w14:textId="77777777" w:rsidR="007E4C65" w:rsidRPr="00A20D4F" w:rsidRDefault="007E4C65" w:rsidP="007E4C65"/>
    <w:p w14:paraId="2439948E" w14:textId="77777777" w:rsidR="007E4C65" w:rsidRPr="00A20D4F" w:rsidRDefault="007E4C65" w:rsidP="007E4C65"/>
    <w:p w14:paraId="5004E38D" w14:textId="77777777" w:rsidR="007E4C65" w:rsidRDefault="007E4C65" w:rsidP="007E4C65"/>
    <w:p w14:paraId="669A7B80" w14:textId="77777777" w:rsidR="007E4C65" w:rsidRDefault="007E4C65" w:rsidP="007E4C65">
      <w:pPr>
        <w:tabs>
          <w:tab w:val="left" w:pos="4184"/>
        </w:tabs>
        <w:jc w:val="center"/>
        <w:rPr>
          <w:i/>
        </w:rPr>
      </w:pPr>
    </w:p>
    <w:p w14:paraId="4F80D130" w14:textId="77777777" w:rsidR="007E4C65" w:rsidRPr="00264EFB" w:rsidRDefault="007E4C65" w:rsidP="007E4C65">
      <w:r w:rsidRPr="00A20D4F">
        <w:rPr>
          <w:i/>
          <w:noProof/>
          <w:color w:val="0000FF"/>
          <w:lang w:val="pt-PT"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20E8949" wp14:editId="72B58457">
                <wp:simplePos x="0" y="0"/>
                <wp:positionH relativeFrom="column">
                  <wp:posOffset>-687780</wp:posOffset>
                </wp:positionH>
                <wp:positionV relativeFrom="paragraph">
                  <wp:posOffset>47551</wp:posOffset>
                </wp:positionV>
                <wp:extent cx="7102549" cy="712470"/>
                <wp:effectExtent l="0" t="0" r="3175" b="0"/>
                <wp:wrapNone/>
                <wp:docPr id="3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2549" cy="712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="Segoe UI" w:hAnsi="Segoe UI" w:cs="Segoe UI"/>
                                <w:color w:val="C00000"/>
                              </w:rPr>
                              <w:alias w:val="Título"/>
                              <w:tag w:val=""/>
                              <w:id w:val="-1202546390"/>
                              <w:placeholder>
                                <w:docPart w:val="47916C6F5268498E997E78CECC0ADD21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30D8CF1B" w14:textId="77777777" w:rsidR="007E4C65" w:rsidRPr="0037364C" w:rsidRDefault="003D4692" w:rsidP="007E4C65">
                                <w:pPr>
                                  <w:pStyle w:val="Titulodocumento"/>
                                  <w:jc w:val="center"/>
                                  <w:rPr>
                                    <w:rFonts w:ascii="Segoe UI" w:hAnsi="Segoe UI" w:cs="Segoe UI"/>
                                    <w:color w:val="C00000"/>
                                  </w:rPr>
                                </w:pPr>
                                <w:r>
                                  <w:rPr>
                                    <w:rFonts w:ascii="Segoe UI" w:hAnsi="Segoe UI" w:cs="Segoe UI"/>
                                    <w:color w:val="C00000"/>
                                  </w:rPr>
                                  <w:t>Manual do Usuário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0E8949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-54.15pt;margin-top:3.75pt;width:559.25pt;height:56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" stroked="f">
                <v:textbox>
                  <w:txbxContent>
                    <w:sdt>
                      <w:sdtPr>
                        <w:rPr>
                          <w:rFonts w:ascii="Segoe UI" w:hAnsi="Segoe UI" w:cs="Segoe UI"/>
                          <w:color w:val="C00000"/>
                        </w:rPr>
                        <w:alias w:val="Título"/>
                        <w:tag w:val=""/>
                        <w:id w:val="-1202546390"/>
                        <w:placeholder>
                          <w:docPart w:val="47916C6F5268498E997E78CECC0ADD21"/>
                        </w:placeholder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p w14:paraId="30D8CF1B" w14:textId="77777777" w:rsidR="007E4C65" w:rsidRPr="0037364C" w:rsidRDefault="003D4692" w:rsidP="007E4C65">
                          <w:pPr>
                            <w:pStyle w:val="Titulodocumento"/>
                            <w:jc w:val="center"/>
                            <w:rPr>
                              <w:rFonts w:ascii="Segoe UI" w:hAnsi="Segoe UI" w:cs="Segoe UI"/>
                              <w:color w:val="C00000"/>
                            </w:rPr>
                          </w:pPr>
                          <w:r>
                            <w:rPr>
                              <w:rFonts w:ascii="Segoe UI" w:hAnsi="Segoe UI" w:cs="Segoe UI"/>
                              <w:color w:val="C00000"/>
                            </w:rPr>
                            <w:t>Manual do Usuário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BE609AA" w14:textId="77777777" w:rsidR="007E4C65" w:rsidRPr="00264EFB" w:rsidRDefault="007E4C65" w:rsidP="007E4C65"/>
    <w:p w14:paraId="630D6F76" w14:textId="77777777" w:rsidR="007E4C65" w:rsidRPr="00264EFB" w:rsidRDefault="007E4C65" w:rsidP="007E4C65"/>
    <w:p w14:paraId="1579DE42" w14:textId="77777777" w:rsidR="007E4C65" w:rsidRPr="00264EFB" w:rsidRDefault="007E4C65" w:rsidP="007E4C65">
      <w:r w:rsidRPr="00A20D4F">
        <w:rPr>
          <w:i/>
          <w:noProof/>
          <w:color w:val="0000FF"/>
          <w:lang w:val="pt-PT"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A3011B" wp14:editId="606E3A41">
                <wp:simplePos x="0" y="0"/>
                <wp:positionH relativeFrom="column">
                  <wp:posOffset>-690881</wp:posOffset>
                </wp:positionH>
                <wp:positionV relativeFrom="paragraph">
                  <wp:posOffset>196850</wp:posOffset>
                </wp:positionV>
                <wp:extent cx="7102475" cy="597535"/>
                <wp:effectExtent l="0" t="0" r="3175" b="0"/>
                <wp:wrapNone/>
                <wp:docPr id="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2475" cy="597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="Segoe UI" w:hAnsi="Segoe UI" w:cs="Segoe UI"/>
                                <w:b w:val="0"/>
                                <w:color w:val="1D1B11" w:themeColor="background2" w:themeShade="1A"/>
                                <w:sz w:val="32"/>
                                <w:szCs w:val="32"/>
                              </w:rPr>
                              <w:alias w:val="Assunto"/>
                              <w:tag w:val=""/>
                              <w:id w:val="107339266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4F1DA0EC" w14:textId="77777777" w:rsidR="007E4C65" w:rsidRPr="0037364C" w:rsidRDefault="007E4C65" w:rsidP="007E4C65">
                                <w:pPr>
                                  <w:pStyle w:val="Titulodocumento"/>
                                  <w:jc w:val="center"/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  <w:lang w:val="pt-PT"/>
                                  </w:rPr>
                                  <w:t xml:space="preserve">Versão </w:t>
                                </w:r>
                                <w:r w:rsidR="001C7A93"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  <w:lang w:val="pt-PT"/>
                                  </w:rPr>
                                  <w:t>1</w:t>
                                </w:r>
                              </w:p>
                            </w:sdtContent>
                          </w:sdt>
                          <w:p w14:paraId="3EB3698E" w14:textId="77777777" w:rsidR="007E4C65" w:rsidRPr="0037364C" w:rsidRDefault="007E4C65" w:rsidP="007E4C65">
                            <w:pPr>
                              <w:pStyle w:val="Titulodocumento"/>
                              <w:jc w:val="right"/>
                              <w:rPr>
                                <w:rFonts w:ascii="Segoe UI" w:hAnsi="Segoe UI" w:cs="Segoe UI"/>
                                <w:b w:val="0"/>
                                <w:color w:val="1D1B11" w:themeColor="background2" w:themeShade="1A"/>
                                <w:sz w:val="32"/>
                                <w:szCs w:val="32"/>
                              </w:rPr>
                            </w:pPr>
                          </w:p>
                          <w:p w14:paraId="03E5550A" w14:textId="77777777" w:rsidR="007E4C65" w:rsidRPr="0037364C" w:rsidRDefault="007E4C65" w:rsidP="007E4C65">
                            <w:pPr>
                              <w:pStyle w:val="Sumrio1"/>
                              <w:jc w:val="right"/>
                              <w:rPr>
                                <w:rFonts w:ascii="Segoe UI" w:hAnsi="Segoe UI" w:cs="Segoe UI"/>
                                <w:color w:val="1D1B11" w:themeColor="background2" w:themeShade="1A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A3011B" id="_x0000_s1027" type="#_x0000_t202" style="position:absolute;left:0;text-align:left;margin-left:-54.4pt;margin-top:15.5pt;width:559.25pt;height:47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" stroked="f">
                <v:textbox>
                  <w:txbxContent>
                    <w:sdt>
                      <w:sdtPr>
                        <w:rPr>
                          <w:rFonts w:ascii="Segoe UI" w:hAnsi="Segoe UI" w:cs="Segoe UI"/>
                          <w:b w:val="0"/>
                          <w:color w:val="1D1B11" w:themeColor="background2" w:themeShade="1A"/>
                          <w:sz w:val="32"/>
                          <w:szCs w:val="32"/>
                        </w:rPr>
                        <w:alias w:val="Assunto"/>
                        <w:tag w:val=""/>
                        <w:id w:val="1073392669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14:paraId="4F1DA0EC" w14:textId="77777777" w:rsidR="007E4C65" w:rsidRPr="0037364C" w:rsidRDefault="007E4C65" w:rsidP="007E4C65">
                          <w:pPr>
                            <w:pStyle w:val="Titulodocumento"/>
                            <w:jc w:val="center"/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  <w:lang w:val="pt-PT"/>
                            </w:rPr>
                            <w:t xml:space="preserve">Versão </w:t>
                          </w:r>
                          <w:r w:rsidR="001C7A93"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  <w:lang w:val="pt-PT"/>
                            </w:rPr>
                            <w:t>1</w:t>
                          </w:r>
                        </w:p>
                      </w:sdtContent>
                    </w:sdt>
                    <w:p w14:paraId="3EB3698E" w14:textId="77777777" w:rsidR="007E4C65" w:rsidRPr="0037364C" w:rsidRDefault="007E4C65" w:rsidP="007E4C65">
                      <w:pPr>
                        <w:pStyle w:val="Titulodocumento"/>
                        <w:jc w:val="right"/>
                        <w:rPr>
                          <w:rFonts w:ascii="Segoe UI" w:hAnsi="Segoe UI" w:cs="Segoe UI"/>
                          <w:b w:val="0"/>
                          <w:color w:val="1D1B11" w:themeColor="background2" w:themeShade="1A"/>
                          <w:sz w:val="32"/>
                          <w:szCs w:val="32"/>
                        </w:rPr>
                      </w:pPr>
                    </w:p>
                    <w:p w14:paraId="03E5550A" w14:textId="77777777" w:rsidR="007E4C65" w:rsidRPr="0037364C" w:rsidRDefault="007E4C65" w:rsidP="007E4C65">
                      <w:pPr>
                        <w:pStyle w:val="Sumrio1"/>
                        <w:jc w:val="right"/>
                        <w:rPr>
                          <w:rFonts w:ascii="Segoe UI" w:hAnsi="Segoe UI" w:cs="Segoe UI"/>
                          <w:color w:val="1D1B11" w:themeColor="background2" w:themeShade="1A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F503C06" w14:textId="77777777" w:rsidR="007E4C65" w:rsidRPr="00264EFB" w:rsidRDefault="007E4C65" w:rsidP="007E4C65"/>
    <w:p w14:paraId="441BBF45" w14:textId="77777777" w:rsidR="007E4C65" w:rsidRPr="00264EFB" w:rsidRDefault="007E4C65" w:rsidP="007E4C65"/>
    <w:p w14:paraId="7785951A" w14:textId="77777777" w:rsidR="007E4C65" w:rsidRPr="00264EFB" w:rsidRDefault="007E4C65" w:rsidP="007E4C65"/>
    <w:p w14:paraId="5AB5FAE2" w14:textId="77777777" w:rsidR="007E4C65" w:rsidRPr="00264EFB" w:rsidRDefault="007E4C65" w:rsidP="007E4C65"/>
    <w:p w14:paraId="1266946F" w14:textId="77777777" w:rsidR="007E4C65" w:rsidRPr="00264EFB" w:rsidRDefault="007E4C65" w:rsidP="007E4C65"/>
    <w:p w14:paraId="0459221F" w14:textId="77777777" w:rsidR="007E4C65" w:rsidRPr="00264EFB" w:rsidRDefault="007E4C65" w:rsidP="007E4C65">
      <w:r>
        <w:tab/>
      </w:r>
    </w:p>
    <w:p w14:paraId="6A7EB0C9" w14:textId="77777777" w:rsidR="007E4C65" w:rsidRPr="00264EFB" w:rsidRDefault="007E4C65" w:rsidP="007E4C65"/>
    <w:p w14:paraId="195111B2" w14:textId="77777777" w:rsidR="007E4C65" w:rsidRPr="00264EFB" w:rsidRDefault="007E4C65" w:rsidP="007E4C65"/>
    <w:p w14:paraId="5620AB1C" w14:textId="77777777" w:rsidR="007E4C65" w:rsidRPr="00264EFB" w:rsidRDefault="007E4C65" w:rsidP="007E4C65"/>
    <w:p w14:paraId="3E513C05" w14:textId="77777777" w:rsidR="007E4C65" w:rsidRPr="00264EFB" w:rsidRDefault="007E4C65" w:rsidP="007E4C65"/>
    <w:p w14:paraId="4D786667" w14:textId="77777777" w:rsidR="007E4C65" w:rsidRPr="00264EFB" w:rsidRDefault="007E4C65" w:rsidP="007E4C65"/>
    <w:p w14:paraId="1EFD6E6A" w14:textId="77777777" w:rsidR="007E4C65" w:rsidRPr="00264EFB" w:rsidRDefault="007E4C65" w:rsidP="007E4C65"/>
    <w:p w14:paraId="7B8188AF" w14:textId="77777777" w:rsidR="007E4C65" w:rsidRPr="00264EFB" w:rsidRDefault="007E4C65" w:rsidP="007E4C65"/>
    <w:p w14:paraId="336599E9" w14:textId="77777777" w:rsidR="007E4C65" w:rsidRPr="00264EFB" w:rsidRDefault="007E4C65" w:rsidP="007E4C65"/>
    <w:p w14:paraId="5BCE4EB1" w14:textId="77777777" w:rsidR="007E4C65" w:rsidRPr="00264EFB" w:rsidRDefault="007E4C65" w:rsidP="007E4C65"/>
    <w:p w14:paraId="14ADCE58" w14:textId="77777777" w:rsidR="007E4C65" w:rsidRPr="00264EFB" w:rsidRDefault="007E4C65" w:rsidP="007E4C65"/>
    <w:p w14:paraId="6AD1CAFA" w14:textId="77777777" w:rsidR="007E4C65" w:rsidRPr="00264EFB" w:rsidRDefault="007E4C65" w:rsidP="007E4C65"/>
    <w:p w14:paraId="0D64BDD4" w14:textId="77777777" w:rsidR="007E4C65" w:rsidRDefault="007E4C65" w:rsidP="007E4C65">
      <w:pPr>
        <w:tabs>
          <w:tab w:val="left" w:pos="3700"/>
        </w:tabs>
      </w:pPr>
      <w:r>
        <w:tab/>
      </w:r>
    </w:p>
    <w:p w14:paraId="6CD31BCB" w14:textId="77777777" w:rsidR="007E4C65" w:rsidRPr="00264EFB" w:rsidRDefault="007E4C65" w:rsidP="007E4C65">
      <w:pPr>
        <w:tabs>
          <w:tab w:val="left" w:pos="3700"/>
        </w:tabs>
        <w:sectPr w:rsidR="007E4C65" w:rsidRPr="00264EFB">
          <w:headerReference w:type="first" r:id="rId8"/>
          <w:footerReference w:type="first" r:id="rId9"/>
          <w:pgSz w:w="11907" w:h="16840" w:code="9"/>
          <w:pgMar w:top="851" w:right="851" w:bottom="851" w:left="1418" w:header="851" w:footer="851" w:gutter="0"/>
          <w:cols w:space="708"/>
          <w:docGrid w:linePitch="360"/>
        </w:sect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BDBA75" wp14:editId="2CA71B75">
                <wp:simplePos x="0" y="0"/>
                <wp:positionH relativeFrom="column">
                  <wp:posOffset>-751205</wp:posOffset>
                </wp:positionH>
                <wp:positionV relativeFrom="paragraph">
                  <wp:posOffset>292100</wp:posOffset>
                </wp:positionV>
                <wp:extent cx="7269480" cy="426085"/>
                <wp:effectExtent l="0" t="0" r="762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9480" cy="426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="Segoe UI" w:hAnsi="Segoe UI" w:cs="Segoe UI"/>
                                <w:color w:val="1D1B11" w:themeColor="background2" w:themeShade="1A"/>
                                <w:sz w:val="40"/>
                                <w:lang w:val="es-ES"/>
                              </w:rPr>
                              <w:alias w:val="Gestor"/>
                              <w:tag w:val=""/>
                              <w:id w:val="-2105568354"/>
                              <w:dataBinding w:prefixMappings="xmlns:ns0='http://schemas.openxmlformats.org/officeDocument/2006/extended-properties' " w:xpath="/ns0:Properties[1]/ns0:Manager[1]" w:storeItemID="{6668398D-A668-4E3E-A5EB-62B293D839F1}"/>
                              <w:text/>
                            </w:sdtPr>
                            <w:sdtEndPr/>
                            <w:sdtContent>
                              <w:p w14:paraId="55CCFA22" w14:textId="77777777" w:rsidR="007E4C65" w:rsidRPr="001C7A93" w:rsidRDefault="001C7A93" w:rsidP="007E4C65">
                                <w:pPr>
                                  <w:pStyle w:val="Titulodocumento"/>
                                  <w:jc w:val="center"/>
                                  <w:rPr>
                                    <w:rFonts w:ascii="Segoe UI" w:hAnsi="Segoe UI" w:cs="Segoe UI"/>
                                    <w:color w:val="1D1B11" w:themeColor="background2" w:themeShade="1A"/>
                                    <w:sz w:val="40"/>
                                    <w:lang w:val="es-ES"/>
                                  </w:rPr>
                                </w:pPr>
                                <w:r w:rsidRPr="001C7A93">
                                  <w:rPr>
                                    <w:rFonts w:ascii="Segoe UI" w:hAnsi="Segoe UI" w:cs="Segoe UI"/>
                                    <w:color w:val="1D1B11" w:themeColor="background2" w:themeShade="1A"/>
                                    <w:sz w:val="40"/>
                                    <w:lang w:val="es-ES"/>
                                  </w:rPr>
                                  <w:t>JOB SEA - MAR DE OPORTUNIDADES</w:t>
                                </w:r>
                              </w:p>
                            </w:sdtContent>
                          </w:sdt>
                          <w:p w14:paraId="33A4DB45" w14:textId="77777777" w:rsidR="007E4C65" w:rsidRPr="001C7A93" w:rsidRDefault="007E4C65" w:rsidP="007E4C65">
                            <w:pPr>
                              <w:pStyle w:val="Titulodocumento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BDBA75" id="Text Box 4" o:spid="_x0000_s1028" type="#_x0000_t202" style="position:absolute;left:0;text-align:left;margin-left:-59.15pt;margin-top:23pt;width:572.4pt;height:3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" stroked="f">
                <v:textbox>
                  <w:txbxContent>
                    <w:sdt>
                      <w:sdtPr>
                        <w:rPr>
                          <w:rFonts w:ascii="Segoe UI" w:hAnsi="Segoe UI" w:cs="Segoe UI"/>
                          <w:color w:val="1D1B11" w:themeColor="background2" w:themeShade="1A"/>
                          <w:sz w:val="40"/>
                          <w:lang w:val="es-ES"/>
                        </w:rPr>
                        <w:alias w:val="Gestor"/>
                        <w:tag w:val=""/>
                        <w:id w:val="-2105568354"/>
                        <w:dataBinding w:prefixMappings="xmlns:ns0='http://schemas.openxmlformats.org/officeDocument/2006/extended-properties' " w:xpath="/ns0:Properties[1]/ns0:Manager[1]" w:storeItemID="{6668398D-A668-4E3E-A5EB-62B293D839F1}"/>
                        <w:text/>
                      </w:sdtPr>
                      <w:sdtEndPr/>
                      <w:sdtContent>
                        <w:p w14:paraId="55CCFA22" w14:textId="77777777" w:rsidR="007E4C65" w:rsidRPr="001C7A93" w:rsidRDefault="001C7A93" w:rsidP="007E4C65">
                          <w:pPr>
                            <w:pStyle w:val="Titulodocumento"/>
                            <w:jc w:val="center"/>
                            <w:rPr>
                              <w:rFonts w:ascii="Segoe UI" w:hAnsi="Segoe UI" w:cs="Segoe UI"/>
                              <w:color w:val="1D1B11" w:themeColor="background2" w:themeShade="1A"/>
                              <w:sz w:val="40"/>
                              <w:lang w:val="es-ES"/>
                            </w:rPr>
                          </w:pPr>
                          <w:r w:rsidRPr="001C7A93">
                            <w:rPr>
                              <w:rFonts w:ascii="Segoe UI" w:hAnsi="Segoe UI" w:cs="Segoe UI"/>
                              <w:color w:val="1D1B11" w:themeColor="background2" w:themeShade="1A"/>
                              <w:sz w:val="40"/>
                              <w:lang w:val="es-ES"/>
                            </w:rPr>
                            <w:t>JOB SEA - MAR DE OPORTUNIDADES</w:t>
                          </w:r>
                        </w:p>
                      </w:sdtContent>
                    </w:sdt>
                    <w:p w14:paraId="33A4DB45" w14:textId="77777777" w:rsidR="007E4C65" w:rsidRPr="001C7A93" w:rsidRDefault="007E4C65" w:rsidP="007E4C65">
                      <w:pPr>
                        <w:pStyle w:val="Titulodocumento"/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79DE3A45" w14:textId="77777777" w:rsidR="00050C81" w:rsidRDefault="00050C81">
      <w:pPr>
        <w:pStyle w:val="Ttulo"/>
        <w:jc w:val="center"/>
      </w:pPr>
      <w:r>
        <w:lastRenderedPageBreak/>
        <w:t>Histórico de Revisões</w:t>
      </w:r>
    </w:p>
    <w:tbl>
      <w:tblPr>
        <w:tblW w:w="9720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50"/>
        <w:gridCol w:w="1080"/>
        <w:gridCol w:w="4680"/>
        <w:gridCol w:w="2410"/>
      </w:tblGrid>
      <w:tr w:rsidR="007E4C65" w14:paraId="2C88607F" w14:textId="77777777" w:rsidTr="007D4438">
        <w:trPr>
          <w:trHeight w:val="284"/>
        </w:trPr>
        <w:tc>
          <w:tcPr>
            <w:tcW w:w="1550" w:type="dxa"/>
            <w:shd w:val="clear" w:color="auto" w:fill="C00000"/>
          </w:tcPr>
          <w:p w14:paraId="5D6E6F43" w14:textId="77777777" w:rsidR="007E4C65" w:rsidRPr="0037364C" w:rsidRDefault="007E4C65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Data</w:t>
            </w:r>
          </w:p>
        </w:tc>
        <w:tc>
          <w:tcPr>
            <w:tcW w:w="1080" w:type="dxa"/>
            <w:shd w:val="clear" w:color="auto" w:fill="C00000"/>
          </w:tcPr>
          <w:p w14:paraId="70AF4377" w14:textId="77777777" w:rsidR="007E4C65" w:rsidRPr="0037364C" w:rsidRDefault="007E4C65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Versão</w:t>
            </w:r>
          </w:p>
        </w:tc>
        <w:tc>
          <w:tcPr>
            <w:tcW w:w="4680" w:type="dxa"/>
            <w:shd w:val="clear" w:color="auto" w:fill="C00000"/>
          </w:tcPr>
          <w:p w14:paraId="0EBC1C2D" w14:textId="77777777" w:rsidR="007E4C65" w:rsidRPr="0037364C" w:rsidRDefault="007E4C65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Descrição</w:t>
            </w:r>
          </w:p>
        </w:tc>
        <w:tc>
          <w:tcPr>
            <w:tcW w:w="2410" w:type="dxa"/>
            <w:shd w:val="clear" w:color="auto" w:fill="C00000"/>
          </w:tcPr>
          <w:p w14:paraId="6191AC35" w14:textId="77777777" w:rsidR="007E4C65" w:rsidRPr="0037364C" w:rsidRDefault="007E4C65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Autor</w:t>
            </w:r>
          </w:p>
        </w:tc>
      </w:tr>
      <w:tr w:rsidR="007E4C65" w14:paraId="391E57D7" w14:textId="77777777" w:rsidTr="007D4438">
        <w:trPr>
          <w:trHeight w:val="284"/>
        </w:trPr>
        <w:tc>
          <w:tcPr>
            <w:tcW w:w="1550" w:type="dxa"/>
          </w:tcPr>
          <w:p w14:paraId="06EAA98E" w14:textId="337B7399" w:rsidR="007E4C65" w:rsidRPr="007C0D4C" w:rsidRDefault="007C0D4C" w:rsidP="007D4438">
            <w:pPr>
              <w:pStyle w:val="Instruo"/>
              <w:rPr>
                <w:i w:val="0"/>
                <w:iCs/>
                <w:color w:val="auto"/>
              </w:rPr>
            </w:pPr>
            <w:r w:rsidRPr="007C0D4C">
              <w:rPr>
                <w:i w:val="0"/>
                <w:iCs/>
                <w:color w:val="auto"/>
              </w:rPr>
              <w:t>24/01/2021</w:t>
            </w:r>
          </w:p>
          <w:p w14:paraId="73774FA6" w14:textId="77777777" w:rsidR="007E4C65" w:rsidRPr="00AB66FD" w:rsidRDefault="007E4C65" w:rsidP="007D4438">
            <w:pPr>
              <w:pStyle w:val="Instruo"/>
            </w:pPr>
          </w:p>
        </w:tc>
        <w:tc>
          <w:tcPr>
            <w:tcW w:w="1080" w:type="dxa"/>
          </w:tcPr>
          <w:p w14:paraId="433793CF" w14:textId="5F6EA32B" w:rsidR="007E4C65" w:rsidRPr="007C0D4C" w:rsidRDefault="007C0D4C" w:rsidP="007D4438">
            <w:pPr>
              <w:pStyle w:val="Instruo"/>
              <w:rPr>
                <w:i w:val="0"/>
                <w:iCs/>
              </w:rPr>
            </w:pPr>
            <w:r w:rsidRPr="007C0D4C">
              <w:rPr>
                <w:i w:val="0"/>
                <w:iCs/>
                <w:color w:val="auto"/>
              </w:rPr>
              <w:t>01</w:t>
            </w:r>
          </w:p>
        </w:tc>
        <w:tc>
          <w:tcPr>
            <w:tcW w:w="4680" w:type="dxa"/>
          </w:tcPr>
          <w:p w14:paraId="462E3375" w14:textId="6334900A" w:rsidR="007E4C65" w:rsidRPr="007C0D4C" w:rsidRDefault="007C0D4C" w:rsidP="007D4438">
            <w:pPr>
              <w:pStyle w:val="Instruo"/>
              <w:rPr>
                <w:i w:val="0"/>
                <w:iCs/>
              </w:rPr>
            </w:pPr>
            <w:r w:rsidRPr="007C0D4C">
              <w:rPr>
                <w:i w:val="0"/>
                <w:iCs/>
                <w:color w:val="auto"/>
              </w:rPr>
              <w:t>Primeira versão do manual do usuário.</w:t>
            </w:r>
          </w:p>
        </w:tc>
        <w:tc>
          <w:tcPr>
            <w:tcW w:w="2410" w:type="dxa"/>
          </w:tcPr>
          <w:p w14:paraId="7578DF60" w14:textId="146D73AD" w:rsidR="007E4C65" w:rsidRPr="007C0D4C" w:rsidRDefault="007C0D4C" w:rsidP="007D4438">
            <w:pPr>
              <w:pStyle w:val="Instruo"/>
              <w:rPr>
                <w:i w:val="0"/>
                <w:iCs/>
              </w:rPr>
            </w:pPr>
            <w:r w:rsidRPr="007C0D4C">
              <w:rPr>
                <w:i w:val="0"/>
                <w:iCs/>
                <w:color w:val="auto"/>
              </w:rPr>
              <w:t>Aluisio José Galvão dos Santos</w:t>
            </w:r>
          </w:p>
        </w:tc>
      </w:tr>
    </w:tbl>
    <w:p w14:paraId="254822E6" w14:textId="77777777" w:rsidR="00050C81" w:rsidRDefault="00050C81"/>
    <w:p w14:paraId="5B6FA386" w14:textId="77777777" w:rsidR="00050C81" w:rsidRDefault="00050C81" w:rsidP="007E4C65">
      <w:pPr>
        <w:pStyle w:val="Ttulo"/>
        <w:jc w:val="center"/>
      </w:pPr>
      <w:r>
        <w:br w:type="page"/>
      </w:r>
      <w:r>
        <w:lastRenderedPageBreak/>
        <w:t>SUMÁRIO</w:t>
      </w:r>
    </w:p>
    <w:p w14:paraId="64E140F1" w14:textId="77777777" w:rsidR="00AE17A6" w:rsidRDefault="00050C81">
      <w:pPr>
        <w:pStyle w:val="Sumrio1"/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val="pt-PT" w:eastAsia="pt-PT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\h \z </w:instrText>
      </w:r>
      <w:r>
        <w:rPr>
          <w:rFonts w:cs="Arial"/>
        </w:rPr>
        <w:fldChar w:fldCharType="separate"/>
      </w:r>
      <w:hyperlink w:anchor="_Toc428178748" w:history="1">
        <w:r w:rsidR="00AE17A6" w:rsidRPr="00833DD0">
          <w:rPr>
            <w:rStyle w:val="Hyperlink"/>
          </w:rPr>
          <w:t>1. Introdução</w:t>
        </w:r>
        <w:r w:rsidR="00AE17A6">
          <w:rPr>
            <w:webHidden/>
          </w:rPr>
          <w:tab/>
        </w:r>
        <w:r w:rsidR="00AE17A6">
          <w:rPr>
            <w:webHidden/>
          </w:rPr>
          <w:fldChar w:fldCharType="begin"/>
        </w:r>
        <w:r w:rsidR="00AE17A6">
          <w:rPr>
            <w:webHidden/>
          </w:rPr>
          <w:instrText xml:space="preserve"> PAGEREF _Toc428178748 \h </w:instrText>
        </w:r>
        <w:r w:rsidR="00AE17A6">
          <w:rPr>
            <w:webHidden/>
          </w:rPr>
        </w:r>
        <w:r w:rsidR="00AE17A6">
          <w:rPr>
            <w:webHidden/>
          </w:rPr>
          <w:fldChar w:fldCharType="separate"/>
        </w:r>
        <w:r w:rsidR="00AE17A6">
          <w:rPr>
            <w:webHidden/>
          </w:rPr>
          <w:t>4</w:t>
        </w:r>
        <w:r w:rsidR="00AE17A6">
          <w:rPr>
            <w:webHidden/>
          </w:rPr>
          <w:fldChar w:fldCharType="end"/>
        </w:r>
      </w:hyperlink>
    </w:p>
    <w:p w14:paraId="308541A8" w14:textId="77777777" w:rsidR="00AE17A6" w:rsidRDefault="00B370EE">
      <w:pPr>
        <w:pStyle w:val="Sumrio1"/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val="pt-PT" w:eastAsia="pt-PT"/>
        </w:rPr>
      </w:pPr>
      <w:hyperlink w:anchor="_Toc428178749" w:history="1">
        <w:r w:rsidR="00AE17A6" w:rsidRPr="00833DD0">
          <w:rPr>
            <w:rStyle w:val="Hyperlink"/>
            <w:rFonts w:eastAsia="Arial Unicode MS"/>
            <w:lang w:val="pt-PT"/>
          </w:rPr>
          <w:t>2. Como está organizado o manual</w:t>
        </w:r>
        <w:r w:rsidR="00AE17A6">
          <w:rPr>
            <w:webHidden/>
          </w:rPr>
          <w:tab/>
        </w:r>
        <w:r w:rsidR="00AE17A6">
          <w:rPr>
            <w:webHidden/>
          </w:rPr>
          <w:fldChar w:fldCharType="begin"/>
        </w:r>
        <w:r w:rsidR="00AE17A6">
          <w:rPr>
            <w:webHidden/>
          </w:rPr>
          <w:instrText xml:space="preserve"> PAGEREF _Toc428178749 \h </w:instrText>
        </w:r>
        <w:r w:rsidR="00AE17A6">
          <w:rPr>
            <w:webHidden/>
          </w:rPr>
        </w:r>
        <w:r w:rsidR="00AE17A6">
          <w:rPr>
            <w:webHidden/>
          </w:rPr>
          <w:fldChar w:fldCharType="separate"/>
        </w:r>
        <w:r w:rsidR="00AE17A6">
          <w:rPr>
            <w:webHidden/>
          </w:rPr>
          <w:t>4</w:t>
        </w:r>
        <w:r w:rsidR="00AE17A6">
          <w:rPr>
            <w:webHidden/>
          </w:rPr>
          <w:fldChar w:fldCharType="end"/>
        </w:r>
      </w:hyperlink>
    </w:p>
    <w:p w14:paraId="03349749" w14:textId="77777777" w:rsidR="00AE17A6" w:rsidRDefault="00B370EE">
      <w:pPr>
        <w:pStyle w:val="Sumrio1"/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val="pt-PT" w:eastAsia="pt-PT"/>
        </w:rPr>
      </w:pPr>
      <w:hyperlink w:anchor="_Toc428178750" w:history="1">
        <w:r w:rsidR="00AE17A6" w:rsidRPr="00833DD0">
          <w:rPr>
            <w:rStyle w:val="Hyperlink"/>
            <w:rFonts w:eastAsia="Arial Unicode MS"/>
            <w:lang w:val="pt-PT"/>
          </w:rPr>
          <w:t>3. Funcionalidades gerais do sistema</w:t>
        </w:r>
        <w:r w:rsidR="00AE17A6">
          <w:rPr>
            <w:webHidden/>
          </w:rPr>
          <w:tab/>
        </w:r>
        <w:r w:rsidR="00AE17A6">
          <w:rPr>
            <w:webHidden/>
          </w:rPr>
          <w:fldChar w:fldCharType="begin"/>
        </w:r>
        <w:r w:rsidR="00AE17A6">
          <w:rPr>
            <w:webHidden/>
          </w:rPr>
          <w:instrText xml:space="preserve"> PAGEREF _Toc428178750 \h </w:instrText>
        </w:r>
        <w:r w:rsidR="00AE17A6">
          <w:rPr>
            <w:webHidden/>
          </w:rPr>
        </w:r>
        <w:r w:rsidR="00AE17A6">
          <w:rPr>
            <w:webHidden/>
          </w:rPr>
          <w:fldChar w:fldCharType="separate"/>
        </w:r>
        <w:r w:rsidR="00AE17A6">
          <w:rPr>
            <w:webHidden/>
          </w:rPr>
          <w:t>4</w:t>
        </w:r>
        <w:r w:rsidR="00AE17A6">
          <w:rPr>
            <w:webHidden/>
          </w:rPr>
          <w:fldChar w:fldCharType="end"/>
        </w:r>
      </w:hyperlink>
    </w:p>
    <w:p w14:paraId="139C896A" w14:textId="77777777" w:rsidR="00AE17A6" w:rsidRDefault="00B370EE">
      <w:pPr>
        <w:pStyle w:val="Sumrio1"/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val="pt-PT" w:eastAsia="pt-PT"/>
        </w:rPr>
      </w:pPr>
      <w:hyperlink w:anchor="_Toc428178751" w:history="1">
        <w:r w:rsidR="00AE17A6" w:rsidRPr="00833DD0">
          <w:rPr>
            <w:rStyle w:val="Hyperlink"/>
            <w:rFonts w:eastAsia="Arial Unicode MS"/>
            <w:lang w:val="pt-PT"/>
          </w:rPr>
          <w:t>4. Funcionalidades do sistema</w:t>
        </w:r>
        <w:r w:rsidR="00AE17A6">
          <w:rPr>
            <w:webHidden/>
          </w:rPr>
          <w:tab/>
        </w:r>
        <w:r w:rsidR="00AE17A6">
          <w:rPr>
            <w:webHidden/>
          </w:rPr>
          <w:fldChar w:fldCharType="begin"/>
        </w:r>
        <w:r w:rsidR="00AE17A6">
          <w:rPr>
            <w:webHidden/>
          </w:rPr>
          <w:instrText xml:space="preserve"> PAGEREF _Toc428178751 \h </w:instrText>
        </w:r>
        <w:r w:rsidR="00AE17A6">
          <w:rPr>
            <w:webHidden/>
          </w:rPr>
        </w:r>
        <w:r w:rsidR="00AE17A6">
          <w:rPr>
            <w:webHidden/>
          </w:rPr>
          <w:fldChar w:fldCharType="separate"/>
        </w:r>
        <w:r w:rsidR="00AE17A6">
          <w:rPr>
            <w:webHidden/>
          </w:rPr>
          <w:t>4</w:t>
        </w:r>
        <w:r w:rsidR="00AE17A6">
          <w:rPr>
            <w:webHidden/>
          </w:rPr>
          <w:fldChar w:fldCharType="end"/>
        </w:r>
      </w:hyperlink>
    </w:p>
    <w:p w14:paraId="77505C55" w14:textId="77777777" w:rsidR="00AE17A6" w:rsidRDefault="00B370EE">
      <w:pPr>
        <w:pStyle w:val="Sumrio1"/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val="pt-PT" w:eastAsia="pt-PT"/>
        </w:rPr>
      </w:pPr>
      <w:hyperlink w:anchor="_Toc428178752" w:history="1">
        <w:r w:rsidR="00AE17A6" w:rsidRPr="00833DD0">
          <w:rPr>
            <w:rStyle w:val="Hyperlink"/>
            <w:rFonts w:eastAsia="Arial Unicode MS"/>
            <w:lang w:val="pt-PT"/>
          </w:rPr>
          <w:t>5. glossário</w:t>
        </w:r>
        <w:r w:rsidR="00AE17A6">
          <w:rPr>
            <w:webHidden/>
          </w:rPr>
          <w:tab/>
        </w:r>
        <w:r w:rsidR="00AE17A6">
          <w:rPr>
            <w:webHidden/>
          </w:rPr>
          <w:fldChar w:fldCharType="begin"/>
        </w:r>
        <w:r w:rsidR="00AE17A6">
          <w:rPr>
            <w:webHidden/>
          </w:rPr>
          <w:instrText xml:space="preserve"> PAGEREF _Toc428178752 \h </w:instrText>
        </w:r>
        <w:r w:rsidR="00AE17A6">
          <w:rPr>
            <w:webHidden/>
          </w:rPr>
        </w:r>
        <w:r w:rsidR="00AE17A6">
          <w:rPr>
            <w:webHidden/>
          </w:rPr>
          <w:fldChar w:fldCharType="separate"/>
        </w:r>
        <w:r w:rsidR="00AE17A6">
          <w:rPr>
            <w:webHidden/>
          </w:rPr>
          <w:t>4</w:t>
        </w:r>
        <w:r w:rsidR="00AE17A6">
          <w:rPr>
            <w:webHidden/>
          </w:rPr>
          <w:fldChar w:fldCharType="end"/>
        </w:r>
      </w:hyperlink>
    </w:p>
    <w:p w14:paraId="60F31BE4" w14:textId="77777777" w:rsidR="00050C81" w:rsidRDefault="00050C81">
      <w:r>
        <w:fldChar w:fldCharType="end"/>
      </w:r>
    </w:p>
    <w:p w14:paraId="6981F323" w14:textId="77777777" w:rsidR="00050C81" w:rsidRDefault="00050C81" w:rsidP="00050C81">
      <w:pPr>
        <w:pStyle w:val="Ttulo1"/>
        <w:numPr>
          <w:ilvl w:val="0"/>
          <w:numId w:val="1"/>
        </w:numPr>
        <w:ind w:left="0" w:firstLine="0"/>
      </w:pPr>
      <w:r>
        <w:br w:type="page"/>
      </w:r>
      <w:bookmarkStart w:id="0" w:name="_Toc104341857"/>
      <w:bookmarkStart w:id="1" w:name="_Toc428178748"/>
      <w:r>
        <w:lastRenderedPageBreak/>
        <w:t>Introdução</w:t>
      </w:r>
      <w:bookmarkEnd w:id="0"/>
      <w:bookmarkEnd w:id="1"/>
    </w:p>
    <w:p w14:paraId="758C423E" w14:textId="77777777" w:rsidR="007C0D4C" w:rsidRDefault="007C0D4C" w:rsidP="007C0D4C">
      <w:pPr>
        <w:ind w:left="19" w:right="8" w:hanging="10"/>
      </w:pPr>
      <w:r>
        <w:t xml:space="preserve">O “mar” de vantagens começa com um novo conceito: desenvolver uma aplicação </w:t>
      </w:r>
      <w:r>
        <w:rPr>
          <w:i/>
        </w:rPr>
        <w:t>web</w:t>
      </w:r>
      <w:r>
        <w:t xml:space="preserve"> que facilite a empregabilidade de desenvolvedores de sistemas de qualidade, para projetos inovadores nas áreas de pequenos, médios e grandes trabalhos tecnológicos. Ao facilitar e viabilizar a qualidade para projetos inovadores, com transparência e liberdade de seus usuários a aplicação deve proporcionar o encontro de profissionais </w:t>
      </w:r>
      <w:r>
        <w:rPr>
          <w:i/>
        </w:rPr>
        <w:t>freelances</w:t>
      </w:r>
      <w:r>
        <w:t xml:space="preserve"> (Web Designers, Web </w:t>
      </w:r>
      <w:proofErr w:type="spellStart"/>
      <w:r>
        <w:t>Developers</w:t>
      </w:r>
      <w:proofErr w:type="spellEnd"/>
      <w:r>
        <w:t xml:space="preserve">, Web Masters, Analistas de Sistemas e Técnicos em Informática, entre outros) com </w:t>
      </w:r>
      <w:proofErr w:type="spellStart"/>
      <w:r>
        <w:rPr>
          <w:i/>
        </w:rPr>
        <w:t>Owners</w:t>
      </w:r>
      <w:proofErr w:type="spellEnd"/>
      <w:r>
        <w:t xml:space="preserve"> e empresas, de forma transparente ao fazer com que possam assim, executar seus trabalhos de uma forma mais eficiente e com um custo-benefício considerável. </w:t>
      </w:r>
    </w:p>
    <w:p w14:paraId="3523B737" w14:textId="77777777" w:rsidR="00050C81" w:rsidRPr="007C0D4C" w:rsidRDefault="00050C81">
      <w:pPr>
        <w:pStyle w:val="Instruo"/>
        <w:rPr>
          <w:rFonts w:eastAsia="Arial Unicode MS"/>
        </w:rPr>
      </w:pPr>
    </w:p>
    <w:p w14:paraId="36388B1A" w14:textId="77777777" w:rsidR="00050C81" w:rsidRDefault="00050C81">
      <w:pPr>
        <w:pStyle w:val="Ttulo1"/>
        <w:rPr>
          <w:rFonts w:eastAsia="Arial Unicode MS"/>
          <w:lang w:val="pt-PT"/>
        </w:rPr>
      </w:pPr>
      <w:bookmarkStart w:id="2" w:name="_Toc428178749"/>
      <w:r>
        <w:rPr>
          <w:rFonts w:eastAsia="Arial Unicode MS"/>
          <w:lang w:val="pt-PT"/>
        </w:rPr>
        <w:t>Como está organizado o manual</w:t>
      </w:r>
      <w:bookmarkEnd w:id="2"/>
    </w:p>
    <w:p w14:paraId="323D4148" w14:textId="77777777" w:rsidR="00050C81" w:rsidRDefault="00050C81">
      <w:pPr>
        <w:rPr>
          <w:rFonts w:eastAsia="Arial Unicode MS"/>
          <w:lang w:val="pt-PT"/>
        </w:rPr>
      </w:pPr>
    </w:p>
    <w:p w14:paraId="72FE4304" w14:textId="77777777" w:rsidR="00050C81" w:rsidRDefault="00050C81">
      <w:pPr>
        <w:pStyle w:val="Instruo"/>
        <w:rPr>
          <w:lang w:val="pt-PT"/>
        </w:rPr>
      </w:pPr>
      <w:r>
        <w:rPr>
          <w:lang w:val="pt-PT"/>
        </w:rPr>
        <w:t>[Descrever como o manual está organizado.]</w:t>
      </w:r>
    </w:p>
    <w:p w14:paraId="1F5DE4D2" w14:textId="77777777" w:rsidR="00050C81" w:rsidRDefault="00050C81">
      <w:pPr>
        <w:rPr>
          <w:rFonts w:eastAsia="Arial Unicode MS"/>
          <w:lang w:val="pt-PT"/>
        </w:rPr>
      </w:pPr>
    </w:p>
    <w:p w14:paraId="17280DEE" w14:textId="655AF6C4" w:rsidR="00050C81" w:rsidRPr="0054310D" w:rsidRDefault="00050C81" w:rsidP="00BE7A7E">
      <w:pPr>
        <w:pStyle w:val="Ttulo1"/>
        <w:rPr>
          <w:lang w:val="pt-PT"/>
        </w:rPr>
      </w:pPr>
      <w:bookmarkStart w:id="3" w:name="_Toc428178750"/>
      <w:r w:rsidRPr="0054310D">
        <w:rPr>
          <w:rFonts w:eastAsia="Arial Unicode MS"/>
          <w:lang w:val="pt-PT"/>
        </w:rPr>
        <w:t>Funcionalidades gerais do sistema</w:t>
      </w:r>
      <w:bookmarkEnd w:id="3"/>
    </w:p>
    <w:p w14:paraId="12FC0EB4" w14:textId="77777777" w:rsidR="0054310D" w:rsidRPr="0054310D" w:rsidRDefault="0054310D" w:rsidP="0054310D">
      <w:pPr>
        <w:rPr>
          <w:rFonts w:eastAsia="Arial Unicode MS"/>
        </w:rPr>
      </w:pPr>
      <w:proofErr w:type="spellStart"/>
      <w:r w:rsidRPr="0054310D">
        <w:rPr>
          <w:rFonts w:eastAsia="Arial Unicode MS"/>
          <w:i/>
        </w:rPr>
        <w:t>Job</w:t>
      </w:r>
      <w:proofErr w:type="spellEnd"/>
      <w:r w:rsidRPr="0054310D">
        <w:rPr>
          <w:rFonts w:eastAsia="Arial Unicode MS"/>
          <w:i/>
        </w:rPr>
        <w:t xml:space="preserve"> </w:t>
      </w:r>
      <w:proofErr w:type="spellStart"/>
      <w:r w:rsidRPr="0054310D">
        <w:rPr>
          <w:rFonts w:eastAsia="Arial Unicode MS"/>
          <w:i/>
        </w:rPr>
        <w:t>Sea</w:t>
      </w:r>
      <w:proofErr w:type="spellEnd"/>
      <w:r w:rsidRPr="0054310D">
        <w:rPr>
          <w:rFonts w:eastAsia="Arial Unicode MS"/>
        </w:rPr>
        <w:t xml:space="preserve">, ou “Mar de trabalho”, tem como objetivo principal permitir que pessoas publiquem seus projetos </w:t>
      </w:r>
      <w:r w:rsidRPr="0054310D">
        <w:rPr>
          <w:rFonts w:eastAsia="Arial Unicode MS"/>
          <w:i/>
        </w:rPr>
        <w:t>freelancers</w:t>
      </w:r>
      <w:r w:rsidRPr="0054310D">
        <w:rPr>
          <w:rFonts w:eastAsia="Arial Unicode MS"/>
        </w:rPr>
        <w:t xml:space="preserve"> na área tecnológica, em uma plataforma </w:t>
      </w:r>
      <w:r w:rsidRPr="0054310D">
        <w:rPr>
          <w:rFonts w:eastAsia="Arial Unicode MS"/>
          <w:i/>
        </w:rPr>
        <w:t>Microsoft Windows Network</w:t>
      </w:r>
      <w:r w:rsidRPr="0054310D">
        <w:rPr>
          <w:rFonts w:eastAsia="Arial Unicode MS"/>
        </w:rPr>
        <w:t xml:space="preserve"> para trabalhar em diversos outros projetos, de forma simples e de fácil comunicação.  </w:t>
      </w:r>
    </w:p>
    <w:p w14:paraId="75C2ACD6" w14:textId="14D47FDE" w:rsidR="00050C81" w:rsidRDefault="0054310D" w:rsidP="00C54A7D">
      <w:pPr>
        <w:rPr>
          <w:rFonts w:eastAsia="Arial Unicode MS"/>
          <w:lang w:val="pt-PT"/>
        </w:rPr>
      </w:pPr>
      <w:r w:rsidRPr="0054310D">
        <w:rPr>
          <w:rFonts w:eastAsia="Arial Unicode MS"/>
        </w:rPr>
        <w:t xml:space="preserve">A plataforma divulga os projetos prontos e disponibiliza outros projetos para que possam ganhar parcerias com profissionais interessados na participação destes de maneira interativa. Os “contratantes” ou </w:t>
      </w:r>
      <w:proofErr w:type="spellStart"/>
      <w:r w:rsidRPr="0054310D">
        <w:rPr>
          <w:rFonts w:eastAsia="Arial Unicode MS"/>
        </w:rPr>
        <w:t>Owner</w:t>
      </w:r>
      <w:proofErr w:type="spellEnd"/>
      <w:r w:rsidRPr="0054310D">
        <w:rPr>
          <w:rFonts w:eastAsia="Arial Unicode MS"/>
        </w:rPr>
        <w:t xml:space="preserve">, terão uma interface que permite que encontrem desenvolvedores de alto nível e totalmente preparados para projetos consistentes e de fácil, médio e grande complexibilidade de maneira ágil para alcançar seus determinados objetivos propostos. </w:t>
      </w:r>
      <w:bookmarkStart w:id="4" w:name="_Toc428178751"/>
      <w:r w:rsidR="00050C81">
        <w:rPr>
          <w:rFonts w:eastAsia="Arial Unicode MS"/>
          <w:lang w:val="pt-PT"/>
        </w:rPr>
        <w:t>Funcionalidades do sistema</w:t>
      </w:r>
      <w:bookmarkEnd w:id="4"/>
    </w:p>
    <w:p w14:paraId="486D72E5" w14:textId="77777777" w:rsidR="00050C81" w:rsidRDefault="00050C81">
      <w:pPr>
        <w:rPr>
          <w:rFonts w:eastAsia="Arial Unicode MS"/>
          <w:lang w:val="pt-PT"/>
        </w:rPr>
      </w:pPr>
    </w:p>
    <w:p w14:paraId="29969A8A" w14:textId="4B7CEEA3" w:rsidR="00C54A7D" w:rsidRDefault="00C54A7D" w:rsidP="00C54A7D">
      <w:pPr>
        <w:pStyle w:val="Instruo"/>
        <w:rPr>
          <w:b/>
          <w:bCs/>
          <w:color w:val="auto"/>
          <w:sz w:val="28"/>
          <w:szCs w:val="28"/>
          <w:lang w:val="pt-PT"/>
        </w:rPr>
      </w:pPr>
      <w:r w:rsidRPr="00C54A7D">
        <w:rPr>
          <w:b/>
          <w:bCs/>
          <w:color w:val="auto"/>
          <w:sz w:val="28"/>
          <w:szCs w:val="28"/>
          <w:lang w:val="pt-PT"/>
        </w:rPr>
        <w:t>Area comum a todos:</w:t>
      </w:r>
    </w:p>
    <w:p w14:paraId="12DBBABC" w14:textId="129777C5" w:rsidR="00C54A7D" w:rsidRDefault="00C54A7D" w:rsidP="00C54A7D">
      <w:pPr>
        <w:rPr>
          <w:lang w:val="pt-PT"/>
        </w:rPr>
      </w:pPr>
    </w:p>
    <w:p w14:paraId="57DA8041" w14:textId="612048C8" w:rsidR="00C54A7D" w:rsidRPr="00C54A7D" w:rsidRDefault="00C54A7D" w:rsidP="00C54A7D">
      <w:pPr>
        <w:rPr>
          <w:lang w:val="pt-PT"/>
        </w:rPr>
      </w:pPr>
      <w:r>
        <w:rPr>
          <w:noProof/>
        </w:rPr>
        <w:drawing>
          <wp:inline distT="0" distB="0" distL="0" distR="0" wp14:anchorId="523ABA83" wp14:editId="7E3A4DD4">
            <wp:extent cx="6120130" cy="30867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D9D6D" w14:textId="5940E4CE" w:rsidR="00050C81" w:rsidRDefault="00050C81">
      <w:pPr>
        <w:pStyle w:val="Instruo"/>
        <w:rPr>
          <w:lang w:val="pt-PT"/>
        </w:rPr>
      </w:pPr>
    </w:p>
    <w:p w14:paraId="35ED1718" w14:textId="33D7E838" w:rsidR="00050C81" w:rsidRDefault="005C3336">
      <w:pPr>
        <w:rPr>
          <w:rFonts w:eastAsia="Arial Unicode MS"/>
          <w:lang w:val="pt-PT"/>
        </w:rPr>
      </w:pPr>
      <w:r>
        <w:rPr>
          <w:rFonts w:eastAsia="Arial Unicode MS"/>
          <w:lang w:val="pt-PT"/>
        </w:rPr>
        <w:t xml:space="preserve">Fig 01- </w:t>
      </w:r>
      <w:r w:rsidR="00C54A7D">
        <w:rPr>
          <w:rFonts w:eastAsia="Arial Unicode MS"/>
          <w:lang w:val="pt-PT"/>
        </w:rPr>
        <w:t xml:space="preserve">Tela para </w:t>
      </w:r>
      <w:r>
        <w:rPr>
          <w:rFonts w:eastAsia="Arial Unicode MS"/>
          <w:lang w:val="pt-PT"/>
        </w:rPr>
        <w:t xml:space="preserve">acessar </w:t>
      </w:r>
      <w:r w:rsidR="00C54A7D">
        <w:rPr>
          <w:rFonts w:eastAsia="Arial Unicode MS"/>
          <w:lang w:val="pt-PT"/>
        </w:rPr>
        <w:t>o cadastro</w:t>
      </w:r>
      <w:r>
        <w:rPr>
          <w:rFonts w:eastAsia="Arial Unicode MS"/>
          <w:lang w:val="pt-PT"/>
        </w:rPr>
        <w:t xml:space="preserve"> e acessar a tela para recuperar</w:t>
      </w:r>
      <w:r w:rsidR="00C54A7D">
        <w:rPr>
          <w:rFonts w:eastAsia="Arial Unicode MS"/>
          <w:lang w:val="pt-PT"/>
        </w:rPr>
        <w:t xml:space="preserve"> a senha e fazer o login.</w:t>
      </w:r>
    </w:p>
    <w:p w14:paraId="3EFC552F" w14:textId="715CC5C3" w:rsidR="005C3336" w:rsidRDefault="005C3336">
      <w:pPr>
        <w:rPr>
          <w:rFonts w:eastAsia="Arial Unicode MS"/>
          <w:lang w:val="pt-PT"/>
        </w:rPr>
      </w:pPr>
    </w:p>
    <w:p w14:paraId="0F1BB3F1" w14:textId="3C882452" w:rsidR="005C3336" w:rsidRDefault="005C3336">
      <w:pPr>
        <w:rPr>
          <w:rFonts w:eastAsia="Arial Unicode MS"/>
          <w:lang w:val="pt-PT"/>
        </w:rPr>
      </w:pPr>
      <w:r>
        <w:rPr>
          <w:noProof/>
        </w:rPr>
        <w:drawing>
          <wp:inline distT="0" distB="0" distL="0" distR="0" wp14:anchorId="4FD680D3" wp14:editId="464768B1">
            <wp:extent cx="6120130" cy="29540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62558" w14:textId="64FC3A1B" w:rsidR="005C3336" w:rsidRDefault="005C3336">
      <w:pPr>
        <w:rPr>
          <w:rFonts w:eastAsia="Arial Unicode MS"/>
          <w:lang w:val="pt-PT"/>
        </w:rPr>
      </w:pPr>
    </w:p>
    <w:p w14:paraId="3B4DF780" w14:textId="06FCED26" w:rsidR="005C3336" w:rsidRDefault="005C3336">
      <w:pPr>
        <w:rPr>
          <w:rFonts w:eastAsia="Arial Unicode MS"/>
          <w:lang w:val="pt-PT"/>
        </w:rPr>
      </w:pPr>
      <w:r w:rsidRPr="005C3336">
        <w:rPr>
          <w:rFonts w:eastAsia="Arial Unicode MS"/>
          <w:lang w:val="pt-PT"/>
        </w:rPr>
        <w:t>Fig 0</w:t>
      </w:r>
      <w:r>
        <w:rPr>
          <w:rFonts w:eastAsia="Arial Unicode MS"/>
          <w:lang w:val="pt-PT"/>
        </w:rPr>
        <w:t>2</w:t>
      </w:r>
      <w:r w:rsidRPr="005C3336">
        <w:rPr>
          <w:rFonts w:eastAsia="Arial Unicode MS"/>
          <w:lang w:val="pt-PT"/>
        </w:rPr>
        <w:t xml:space="preserve">- </w:t>
      </w:r>
      <w:r>
        <w:rPr>
          <w:rFonts w:eastAsia="Arial Unicode MS"/>
          <w:lang w:val="pt-PT"/>
        </w:rPr>
        <w:t>Tela para fazer o cadastro.</w:t>
      </w:r>
    </w:p>
    <w:p w14:paraId="2DD6D4F4" w14:textId="25B46C62" w:rsidR="005C3336" w:rsidRDefault="005C3336">
      <w:pPr>
        <w:rPr>
          <w:rFonts w:eastAsia="Arial Unicode MS"/>
          <w:lang w:val="pt-PT"/>
        </w:rPr>
      </w:pPr>
    </w:p>
    <w:p w14:paraId="15AEB9FB" w14:textId="77777777" w:rsidR="005C3336" w:rsidRDefault="005C3336">
      <w:pPr>
        <w:rPr>
          <w:rFonts w:eastAsia="Arial Unicode MS"/>
          <w:lang w:val="pt-PT"/>
        </w:rPr>
      </w:pPr>
    </w:p>
    <w:p w14:paraId="163A96E7" w14:textId="60BBE57F" w:rsidR="005C3336" w:rsidRDefault="005C3336">
      <w:pPr>
        <w:rPr>
          <w:rFonts w:eastAsia="Arial Unicode MS"/>
          <w:lang w:val="pt-PT"/>
        </w:rPr>
      </w:pPr>
    </w:p>
    <w:p w14:paraId="23602137" w14:textId="30DF12FC" w:rsidR="005C3336" w:rsidRDefault="005C3336">
      <w:pPr>
        <w:rPr>
          <w:rFonts w:eastAsia="Arial Unicode MS"/>
          <w:lang w:val="pt-PT"/>
        </w:rPr>
      </w:pPr>
      <w:r>
        <w:rPr>
          <w:noProof/>
        </w:rPr>
        <w:drawing>
          <wp:inline distT="0" distB="0" distL="0" distR="0" wp14:anchorId="61063B0F" wp14:editId="7F59BE1B">
            <wp:extent cx="6120130" cy="28981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82D14" w14:textId="77E4EF37" w:rsidR="005C3336" w:rsidRDefault="005C3336">
      <w:pPr>
        <w:rPr>
          <w:rFonts w:eastAsia="Arial Unicode MS"/>
          <w:lang w:val="pt-PT"/>
        </w:rPr>
      </w:pPr>
    </w:p>
    <w:p w14:paraId="24BA06D8" w14:textId="3803F5CA" w:rsidR="005C3336" w:rsidRDefault="005C3336">
      <w:pPr>
        <w:rPr>
          <w:rFonts w:eastAsia="Arial Unicode MS"/>
          <w:lang w:val="pt-PT"/>
        </w:rPr>
      </w:pPr>
      <w:r w:rsidRPr="005C3336">
        <w:rPr>
          <w:rFonts w:eastAsia="Arial Unicode MS"/>
          <w:lang w:val="pt-PT"/>
        </w:rPr>
        <w:t>Fig 0</w:t>
      </w:r>
      <w:r>
        <w:rPr>
          <w:rFonts w:eastAsia="Arial Unicode MS"/>
          <w:lang w:val="pt-PT"/>
        </w:rPr>
        <w:t>3</w:t>
      </w:r>
      <w:r w:rsidRPr="005C3336">
        <w:rPr>
          <w:rFonts w:eastAsia="Arial Unicode MS"/>
          <w:lang w:val="pt-PT"/>
        </w:rPr>
        <w:t xml:space="preserve">- </w:t>
      </w:r>
      <w:r>
        <w:rPr>
          <w:rFonts w:eastAsia="Arial Unicode MS"/>
          <w:lang w:val="pt-PT"/>
        </w:rPr>
        <w:t>Tela para recuperar a senha.</w:t>
      </w:r>
    </w:p>
    <w:p w14:paraId="14A9A205" w14:textId="4AB945E0" w:rsidR="00C54A7D" w:rsidRDefault="00C54A7D">
      <w:pPr>
        <w:rPr>
          <w:rFonts w:eastAsia="Arial Unicode MS"/>
          <w:lang w:val="pt-PT"/>
        </w:rPr>
      </w:pPr>
    </w:p>
    <w:p w14:paraId="40BA74B9" w14:textId="76624C65" w:rsidR="00C54A7D" w:rsidRDefault="00C54A7D">
      <w:pPr>
        <w:rPr>
          <w:rFonts w:eastAsia="Arial Unicode MS"/>
          <w:lang w:val="pt-PT"/>
        </w:rPr>
      </w:pPr>
    </w:p>
    <w:p w14:paraId="3419B7B4" w14:textId="1ADC36F7" w:rsidR="00C54A7D" w:rsidRDefault="00C54A7D">
      <w:pPr>
        <w:rPr>
          <w:rFonts w:eastAsia="Arial Unicode MS"/>
          <w:lang w:val="pt-PT"/>
        </w:rPr>
      </w:pPr>
      <w:r>
        <w:rPr>
          <w:noProof/>
        </w:rPr>
        <w:lastRenderedPageBreak/>
        <w:drawing>
          <wp:inline distT="0" distB="0" distL="0" distR="0" wp14:anchorId="0143EA10" wp14:editId="27BD0E59">
            <wp:extent cx="6120130" cy="245427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51EA" w14:textId="73A22DBB" w:rsidR="00C54A7D" w:rsidRDefault="00C54A7D">
      <w:pPr>
        <w:rPr>
          <w:rFonts w:eastAsia="Arial Unicode MS"/>
          <w:lang w:val="pt-PT"/>
        </w:rPr>
      </w:pPr>
    </w:p>
    <w:p w14:paraId="2FC14330" w14:textId="6E72C113" w:rsidR="00C54A7D" w:rsidRDefault="005C3336">
      <w:pPr>
        <w:rPr>
          <w:rFonts w:eastAsia="Arial Unicode MS"/>
          <w:lang w:val="pt-PT"/>
        </w:rPr>
      </w:pPr>
      <w:r w:rsidRPr="005C3336">
        <w:rPr>
          <w:rFonts w:eastAsia="Arial Unicode MS"/>
          <w:lang w:val="pt-PT"/>
        </w:rPr>
        <w:t>Fig 0</w:t>
      </w:r>
      <w:r>
        <w:rPr>
          <w:rFonts w:eastAsia="Arial Unicode MS"/>
          <w:lang w:val="pt-PT"/>
        </w:rPr>
        <w:t>4</w:t>
      </w:r>
      <w:r w:rsidRPr="005C3336">
        <w:rPr>
          <w:rFonts w:eastAsia="Arial Unicode MS"/>
          <w:lang w:val="pt-PT"/>
        </w:rPr>
        <w:t xml:space="preserve">- </w:t>
      </w:r>
      <w:r w:rsidR="00C54A7D">
        <w:rPr>
          <w:rFonts w:eastAsia="Arial Unicode MS"/>
          <w:lang w:val="pt-PT"/>
        </w:rPr>
        <w:t>Tela para ver os projetos cadastrados acessar seus projetos poder entrar na tela e criar seus  projetos e fazer log out.</w:t>
      </w:r>
    </w:p>
    <w:p w14:paraId="16486D62" w14:textId="739910AE" w:rsidR="00C54A7D" w:rsidRDefault="00C54A7D">
      <w:pPr>
        <w:rPr>
          <w:rFonts w:eastAsia="Arial Unicode MS"/>
          <w:lang w:val="pt-PT"/>
        </w:rPr>
      </w:pPr>
    </w:p>
    <w:p w14:paraId="5221D95F" w14:textId="022F16DE" w:rsidR="00C54A7D" w:rsidRDefault="00C54A7D">
      <w:pPr>
        <w:rPr>
          <w:rFonts w:eastAsia="Arial Unicode MS"/>
          <w:lang w:val="pt-PT"/>
        </w:rPr>
      </w:pPr>
      <w:r>
        <w:rPr>
          <w:noProof/>
        </w:rPr>
        <w:drawing>
          <wp:inline distT="0" distB="0" distL="0" distR="0" wp14:anchorId="6DDA32FE" wp14:editId="226119FF">
            <wp:extent cx="6120130" cy="29165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D0435" w14:textId="0DFF44A2" w:rsidR="00C54A7D" w:rsidRDefault="00C54A7D">
      <w:pPr>
        <w:rPr>
          <w:rFonts w:eastAsia="Arial Unicode MS"/>
          <w:lang w:val="pt-PT"/>
        </w:rPr>
      </w:pPr>
    </w:p>
    <w:p w14:paraId="14F8A14B" w14:textId="69AF3716" w:rsidR="00C54A7D" w:rsidRDefault="005C3336">
      <w:pPr>
        <w:rPr>
          <w:rFonts w:eastAsia="Arial Unicode MS"/>
          <w:lang w:val="pt-PT"/>
        </w:rPr>
      </w:pPr>
      <w:r w:rsidRPr="005C3336">
        <w:rPr>
          <w:rFonts w:eastAsia="Arial Unicode MS"/>
          <w:lang w:val="pt-PT"/>
        </w:rPr>
        <w:t>Fig 0</w:t>
      </w:r>
      <w:r>
        <w:rPr>
          <w:rFonts w:eastAsia="Arial Unicode MS"/>
          <w:lang w:val="pt-PT"/>
        </w:rPr>
        <w:t>5</w:t>
      </w:r>
      <w:r w:rsidRPr="005C3336">
        <w:rPr>
          <w:rFonts w:eastAsia="Arial Unicode MS"/>
          <w:lang w:val="pt-PT"/>
        </w:rPr>
        <w:t xml:space="preserve">- </w:t>
      </w:r>
      <w:r w:rsidR="00C54A7D">
        <w:rPr>
          <w:rFonts w:eastAsia="Arial Unicode MS"/>
          <w:lang w:val="pt-PT"/>
        </w:rPr>
        <w:t>Cadastrar seus projetos acessar seus projetos, retornar e fazer log out.</w:t>
      </w:r>
    </w:p>
    <w:p w14:paraId="4139C0A2" w14:textId="5F9FEF0A" w:rsidR="00C54A7D" w:rsidRDefault="00C54A7D">
      <w:pPr>
        <w:rPr>
          <w:rFonts w:eastAsia="Arial Unicode MS"/>
          <w:lang w:val="pt-PT"/>
        </w:rPr>
      </w:pPr>
    </w:p>
    <w:p w14:paraId="15A22F3F" w14:textId="008E4866" w:rsidR="00C54A7D" w:rsidRDefault="00C54A7D">
      <w:pPr>
        <w:rPr>
          <w:rFonts w:eastAsia="Arial Unicode MS"/>
          <w:lang w:val="pt-PT"/>
        </w:rPr>
      </w:pPr>
      <w:r>
        <w:rPr>
          <w:noProof/>
        </w:rPr>
        <w:lastRenderedPageBreak/>
        <w:drawing>
          <wp:inline distT="0" distB="0" distL="0" distR="0" wp14:anchorId="227E6D23" wp14:editId="18EABE2B">
            <wp:extent cx="6120130" cy="29838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1D2F" w14:textId="572A1ABB" w:rsidR="00C54A7D" w:rsidRDefault="00C54A7D">
      <w:pPr>
        <w:rPr>
          <w:rFonts w:eastAsia="Arial Unicode MS"/>
          <w:lang w:val="pt-PT"/>
        </w:rPr>
      </w:pPr>
    </w:p>
    <w:p w14:paraId="0550494F" w14:textId="0AA4BA8C" w:rsidR="00C54A7D" w:rsidRDefault="005C3336">
      <w:pPr>
        <w:rPr>
          <w:rFonts w:eastAsia="Arial Unicode MS"/>
          <w:lang w:val="pt-PT"/>
        </w:rPr>
      </w:pPr>
      <w:r w:rsidRPr="005C3336">
        <w:rPr>
          <w:rFonts w:eastAsia="Arial Unicode MS"/>
          <w:lang w:val="pt-PT"/>
        </w:rPr>
        <w:t>Fig 0</w:t>
      </w:r>
      <w:r>
        <w:rPr>
          <w:rFonts w:eastAsia="Arial Unicode MS"/>
          <w:lang w:val="pt-PT"/>
        </w:rPr>
        <w:t>6</w:t>
      </w:r>
      <w:r w:rsidRPr="005C3336">
        <w:rPr>
          <w:rFonts w:eastAsia="Arial Unicode MS"/>
          <w:lang w:val="pt-PT"/>
        </w:rPr>
        <w:t xml:space="preserve">- </w:t>
      </w:r>
      <w:r w:rsidR="00C54A7D">
        <w:rPr>
          <w:rFonts w:eastAsia="Arial Unicode MS"/>
          <w:lang w:val="pt-PT"/>
        </w:rPr>
        <w:t xml:space="preserve">Consultar seus projetos </w:t>
      </w:r>
      <w:r>
        <w:rPr>
          <w:rFonts w:eastAsia="Arial Unicode MS"/>
          <w:lang w:val="pt-PT"/>
        </w:rPr>
        <w:t>criados e projetos inscritos.</w:t>
      </w:r>
    </w:p>
    <w:p w14:paraId="62914EB3" w14:textId="7B852268" w:rsidR="005C3336" w:rsidRDefault="005C3336">
      <w:pPr>
        <w:rPr>
          <w:rFonts w:eastAsia="Arial Unicode MS"/>
          <w:lang w:val="pt-PT"/>
        </w:rPr>
      </w:pPr>
    </w:p>
    <w:p w14:paraId="3D85F9E0" w14:textId="1D117A78" w:rsidR="005C3336" w:rsidRDefault="005C3336">
      <w:pPr>
        <w:rPr>
          <w:rFonts w:eastAsia="Arial Unicode MS"/>
          <w:lang w:val="pt-PT"/>
        </w:rPr>
      </w:pPr>
      <w:r>
        <w:rPr>
          <w:noProof/>
        </w:rPr>
        <w:drawing>
          <wp:inline distT="0" distB="0" distL="0" distR="0" wp14:anchorId="49F6FC58" wp14:editId="037AE78B">
            <wp:extent cx="6120130" cy="2913380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3FF32" w14:textId="3D22642B" w:rsidR="005C3336" w:rsidRDefault="005C3336">
      <w:pPr>
        <w:rPr>
          <w:rFonts w:eastAsia="Arial Unicode MS"/>
          <w:lang w:val="pt-PT"/>
        </w:rPr>
      </w:pPr>
    </w:p>
    <w:p w14:paraId="6B69A201" w14:textId="34A62E97" w:rsidR="005C3336" w:rsidRDefault="005C3336">
      <w:pPr>
        <w:rPr>
          <w:rFonts w:eastAsia="Arial Unicode MS"/>
          <w:lang w:val="pt-PT"/>
        </w:rPr>
      </w:pPr>
      <w:r w:rsidRPr="005C3336">
        <w:rPr>
          <w:rFonts w:eastAsia="Arial Unicode MS"/>
          <w:lang w:val="pt-PT"/>
        </w:rPr>
        <w:t>Fig 0</w:t>
      </w:r>
      <w:r>
        <w:rPr>
          <w:rFonts w:eastAsia="Arial Unicode MS"/>
          <w:lang w:val="pt-PT"/>
        </w:rPr>
        <w:t>7</w:t>
      </w:r>
      <w:r w:rsidRPr="005C3336">
        <w:rPr>
          <w:rFonts w:eastAsia="Arial Unicode MS"/>
          <w:lang w:val="pt-PT"/>
        </w:rPr>
        <w:t xml:space="preserve">- </w:t>
      </w:r>
      <w:r>
        <w:rPr>
          <w:rFonts w:eastAsia="Arial Unicode MS"/>
          <w:lang w:val="pt-PT"/>
        </w:rPr>
        <w:t>Tela para colocar o perfil do usuário.</w:t>
      </w:r>
    </w:p>
    <w:p w14:paraId="0D788F75" w14:textId="65243220" w:rsidR="00C54A7D" w:rsidRDefault="00C54A7D">
      <w:pPr>
        <w:rPr>
          <w:rFonts w:eastAsia="Arial Unicode MS"/>
          <w:lang w:val="pt-PT"/>
        </w:rPr>
      </w:pPr>
    </w:p>
    <w:p w14:paraId="38A3DF6D" w14:textId="3D08FC1E" w:rsidR="00C54A7D" w:rsidRDefault="00C54A7D">
      <w:pPr>
        <w:rPr>
          <w:rFonts w:eastAsia="Arial Unicode MS"/>
          <w:lang w:val="pt-PT"/>
        </w:rPr>
      </w:pPr>
    </w:p>
    <w:p w14:paraId="1CBCD874" w14:textId="77777777" w:rsidR="00C54A7D" w:rsidRDefault="00C54A7D">
      <w:pPr>
        <w:rPr>
          <w:rFonts w:eastAsia="Arial Unicode MS"/>
          <w:lang w:val="pt-PT"/>
        </w:rPr>
      </w:pPr>
    </w:p>
    <w:p w14:paraId="639BCBE8" w14:textId="77777777" w:rsidR="00050C81" w:rsidRDefault="00050C81">
      <w:pPr>
        <w:pStyle w:val="Ttulo1"/>
        <w:rPr>
          <w:rFonts w:eastAsia="Arial Unicode MS"/>
          <w:lang w:val="pt-PT"/>
        </w:rPr>
      </w:pPr>
      <w:bookmarkStart w:id="5" w:name="_Toc428178752"/>
      <w:r>
        <w:rPr>
          <w:rFonts w:eastAsia="Arial Unicode MS"/>
          <w:lang w:val="pt-PT"/>
        </w:rPr>
        <w:t>glossário</w:t>
      </w:r>
      <w:bookmarkEnd w:id="5"/>
    </w:p>
    <w:p w14:paraId="408F6B8F" w14:textId="77777777" w:rsidR="00050C81" w:rsidRDefault="00050C81">
      <w:pPr>
        <w:rPr>
          <w:rFonts w:eastAsia="Arial Unicode MS"/>
          <w:lang w:val="pt-PT"/>
        </w:rPr>
      </w:pPr>
    </w:p>
    <w:p w14:paraId="591E1302" w14:textId="77777777" w:rsidR="00050C81" w:rsidRDefault="00050C81">
      <w:pPr>
        <w:rPr>
          <w:rFonts w:eastAsia="Arial Unicode MS"/>
          <w:lang w:val="pt-PT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50"/>
        <w:gridCol w:w="7728"/>
      </w:tblGrid>
      <w:tr w:rsidR="00050C81" w14:paraId="2BDD1817" w14:textId="77777777">
        <w:tc>
          <w:tcPr>
            <w:tcW w:w="2050" w:type="dxa"/>
            <w:shd w:val="clear" w:color="auto" w:fill="B3B3B3"/>
          </w:tcPr>
          <w:p w14:paraId="71CC0732" w14:textId="77777777" w:rsidR="00050C81" w:rsidRDefault="00050C81">
            <w:pPr>
              <w:rPr>
                <w:rFonts w:eastAsia="Arial Unicode MS"/>
                <w:b/>
                <w:bCs/>
                <w:lang w:val="pt-PT"/>
              </w:rPr>
            </w:pPr>
            <w:r>
              <w:rPr>
                <w:rFonts w:eastAsia="Arial Unicode MS"/>
                <w:b/>
                <w:bCs/>
                <w:lang w:val="pt-PT"/>
              </w:rPr>
              <w:t>Termo/Sigla</w:t>
            </w:r>
          </w:p>
        </w:tc>
        <w:tc>
          <w:tcPr>
            <w:tcW w:w="7728" w:type="dxa"/>
            <w:shd w:val="clear" w:color="auto" w:fill="B3B3B3"/>
          </w:tcPr>
          <w:p w14:paraId="3B3CF057" w14:textId="77777777" w:rsidR="00050C81" w:rsidRDefault="00050C81">
            <w:pPr>
              <w:rPr>
                <w:rFonts w:eastAsia="Arial Unicode MS"/>
                <w:b/>
                <w:bCs/>
                <w:lang w:val="pt-PT"/>
              </w:rPr>
            </w:pPr>
            <w:r>
              <w:rPr>
                <w:rFonts w:eastAsia="Arial Unicode MS"/>
                <w:b/>
                <w:bCs/>
                <w:lang w:val="pt-PT"/>
              </w:rPr>
              <w:t>Descrição</w:t>
            </w:r>
          </w:p>
        </w:tc>
      </w:tr>
      <w:tr w:rsidR="00050C81" w14:paraId="14211967" w14:textId="77777777">
        <w:tc>
          <w:tcPr>
            <w:tcW w:w="2050" w:type="dxa"/>
          </w:tcPr>
          <w:p w14:paraId="5BF20611" w14:textId="30BD193D" w:rsidR="00050C81" w:rsidRDefault="007C0D4C">
            <w:pPr>
              <w:rPr>
                <w:rFonts w:eastAsia="Arial Unicode MS"/>
                <w:lang w:val="pt-PT"/>
              </w:rPr>
            </w:pPr>
            <w:r>
              <w:rPr>
                <w:rFonts w:eastAsia="Arial Unicode MS"/>
                <w:lang w:val="pt-PT"/>
              </w:rPr>
              <w:t>JOB</w:t>
            </w:r>
          </w:p>
        </w:tc>
        <w:tc>
          <w:tcPr>
            <w:tcW w:w="7728" w:type="dxa"/>
          </w:tcPr>
          <w:p w14:paraId="6EDFA09A" w14:textId="389C41F0" w:rsidR="00050C81" w:rsidRDefault="007C0D4C">
            <w:pPr>
              <w:rPr>
                <w:rFonts w:eastAsia="Arial Unicode MS"/>
                <w:lang w:val="pt-PT"/>
              </w:rPr>
            </w:pPr>
            <w:r>
              <w:rPr>
                <w:rFonts w:eastAsia="Arial Unicode MS"/>
                <w:lang w:val="pt-PT"/>
              </w:rPr>
              <w:t>TRABALHO</w:t>
            </w:r>
          </w:p>
        </w:tc>
      </w:tr>
      <w:tr w:rsidR="00050C81" w14:paraId="3203EBBD" w14:textId="77777777">
        <w:tc>
          <w:tcPr>
            <w:tcW w:w="2050" w:type="dxa"/>
          </w:tcPr>
          <w:p w14:paraId="54D835CB" w14:textId="0D34BECA" w:rsidR="00050C81" w:rsidRDefault="007C0D4C">
            <w:pPr>
              <w:rPr>
                <w:rFonts w:eastAsia="Arial Unicode MS"/>
                <w:lang w:val="pt-PT"/>
              </w:rPr>
            </w:pPr>
            <w:r>
              <w:rPr>
                <w:rFonts w:eastAsia="Arial Unicode MS"/>
                <w:lang w:val="pt-PT"/>
              </w:rPr>
              <w:t>freelancer</w:t>
            </w:r>
          </w:p>
        </w:tc>
        <w:tc>
          <w:tcPr>
            <w:tcW w:w="7728" w:type="dxa"/>
          </w:tcPr>
          <w:p w14:paraId="7A3B53A6" w14:textId="77777777" w:rsidR="007C0D4C" w:rsidRPr="007C0D4C" w:rsidRDefault="007C0D4C" w:rsidP="007C0D4C">
            <w:pPr>
              <w:rPr>
                <w:rFonts w:eastAsia="Arial Unicode MS"/>
              </w:rPr>
            </w:pPr>
            <w:r w:rsidRPr="007C0D4C">
              <w:rPr>
                <w:rFonts w:eastAsia="Arial Unicode MS"/>
                <w:lang w:val="pt-PT"/>
              </w:rPr>
              <w:t>trabalhador autonomo</w:t>
            </w:r>
          </w:p>
          <w:p w14:paraId="0594A17D" w14:textId="77777777" w:rsidR="00050C81" w:rsidRDefault="00050C81">
            <w:pPr>
              <w:rPr>
                <w:rFonts w:eastAsia="Arial Unicode MS"/>
                <w:lang w:val="pt-PT"/>
              </w:rPr>
            </w:pPr>
          </w:p>
        </w:tc>
      </w:tr>
    </w:tbl>
    <w:p w14:paraId="5B777565" w14:textId="77777777" w:rsidR="00050C81" w:rsidRDefault="00050C81">
      <w:pPr>
        <w:rPr>
          <w:rFonts w:eastAsia="Arial Unicode MS"/>
          <w:lang w:val="pt-PT"/>
        </w:rPr>
      </w:pPr>
    </w:p>
    <w:sectPr w:rsidR="00050C81">
      <w:headerReference w:type="even" r:id="rId17"/>
      <w:headerReference w:type="default" r:id="rId18"/>
      <w:footerReference w:type="default" r:id="rId19"/>
      <w:pgSz w:w="11907" w:h="16840" w:code="9"/>
      <w:pgMar w:top="851" w:right="851" w:bottom="851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F485A0" w14:textId="77777777" w:rsidR="00B370EE" w:rsidRDefault="00B370EE">
      <w:r>
        <w:separator/>
      </w:r>
    </w:p>
  </w:endnote>
  <w:endnote w:type="continuationSeparator" w:id="0">
    <w:p w14:paraId="559D3F46" w14:textId="77777777" w:rsidR="00B370EE" w:rsidRDefault="00B370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28EF51" w14:textId="77777777" w:rsidR="007E4C65" w:rsidRDefault="007E4C65">
    <w:pPr>
      <w:pStyle w:val="Rodap"/>
    </w:pPr>
  </w:p>
  <w:tbl>
    <w:tblPr>
      <w:tblW w:w="9639" w:type="dxa"/>
      <w:tblInd w:w="14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top w:w="144" w:type="dxa"/>
        <w:left w:w="144" w:type="dxa"/>
        <w:bottom w:w="144" w:type="dxa"/>
        <w:right w:w="144" w:type="dxa"/>
      </w:tblCellMar>
      <w:tblLook w:val="0000" w:firstRow="0" w:lastRow="0" w:firstColumn="0" w:lastColumn="0" w:noHBand="0" w:noVBand="0"/>
    </w:tblPr>
    <w:tblGrid>
      <w:gridCol w:w="4788"/>
      <w:gridCol w:w="3037"/>
      <w:gridCol w:w="1814"/>
    </w:tblGrid>
    <w:tr w:rsidR="007E4C65" w14:paraId="627F1AEA" w14:textId="77777777">
      <w:trPr>
        <w:trHeight w:val="216"/>
      </w:trPr>
      <w:tc>
        <w:tcPr>
          <w:tcW w:w="4788" w:type="dxa"/>
          <w:tcBorders>
            <w:top w:val="single" w:sz="36" w:space="0" w:color="999999"/>
            <w:left w:val="single" w:sz="36" w:space="0" w:color="999999"/>
            <w:bottom w:val="single" w:sz="36" w:space="0" w:color="999999"/>
            <w:right w:val="single" w:sz="36" w:space="0" w:color="999999"/>
          </w:tcBorders>
        </w:tcPr>
        <w:p w14:paraId="1471BE23" w14:textId="77777777" w:rsidR="007E4C65" w:rsidRDefault="007E4C65">
          <w:pPr>
            <w:pStyle w:val="Rodap"/>
          </w:pPr>
          <w:proofErr w:type="spellStart"/>
          <w:r>
            <w:t>Politec</w:t>
          </w:r>
          <w:proofErr w:type="spellEnd"/>
          <w:r>
            <w:t xml:space="preserve"> Ltda.</w:t>
          </w:r>
        </w:p>
        <w:p w14:paraId="6A97F1AB" w14:textId="77777777" w:rsidR="007E4C65" w:rsidRDefault="007E4C65">
          <w:pPr>
            <w:pStyle w:val="Rodap"/>
          </w:pPr>
          <w:r>
            <w:t>ITQ- X.X-XX.XX – Nome da ITQ</w:t>
          </w:r>
        </w:p>
      </w:tc>
      <w:tc>
        <w:tcPr>
          <w:tcW w:w="3037" w:type="dxa"/>
          <w:tcBorders>
            <w:top w:val="single" w:sz="36" w:space="0" w:color="999999"/>
            <w:left w:val="single" w:sz="36" w:space="0" w:color="999999"/>
            <w:bottom w:val="single" w:sz="36" w:space="0" w:color="999999"/>
            <w:right w:val="single" w:sz="36" w:space="0" w:color="999999"/>
          </w:tcBorders>
        </w:tcPr>
        <w:p w14:paraId="621F2CB9" w14:textId="77777777" w:rsidR="007E4C65" w:rsidRDefault="007E4C65">
          <w:pPr>
            <w:pStyle w:val="Rodap"/>
          </w:pPr>
          <w:r>
            <w:t>Rev. X. Em DD de MM de AAAA</w:t>
          </w:r>
        </w:p>
      </w:tc>
      <w:tc>
        <w:tcPr>
          <w:tcW w:w="1814" w:type="dxa"/>
          <w:tcBorders>
            <w:top w:val="single" w:sz="36" w:space="0" w:color="999999"/>
            <w:left w:val="single" w:sz="36" w:space="0" w:color="999999"/>
            <w:bottom w:val="single" w:sz="36" w:space="0" w:color="999999"/>
            <w:right w:val="single" w:sz="36" w:space="0" w:color="999999"/>
          </w:tcBorders>
        </w:tcPr>
        <w:p w14:paraId="61039BDB" w14:textId="77777777" w:rsidR="007E4C65" w:rsidRDefault="007E4C65">
          <w:pPr>
            <w:pStyle w:val="Rodap"/>
          </w:pPr>
          <w:r>
            <w:t xml:space="preserve">Página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</w:tr>
  </w:tbl>
  <w:p w14:paraId="41387499" w14:textId="77777777" w:rsidR="007E4C65" w:rsidRDefault="007E4C65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376A07" w14:textId="77777777" w:rsidR="00050C81" w:rsidRDefault="00050C81"/>
  <w:tbl>
    <w:tblPr>
      <w:tblW w:w="9710" w:type="dxa"/>
      <w:tblInd w:w="70" w:type="dxa"/>
      <w:tblBorders>
        <w:top w:val="single" w:sz="12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6521"/>
      <w:gridCol w:w="1484"/>
      <w:gridCol w:w="1705"/>
    </w:tblGrid>
    <w:tr w:rsidR="00050C81" w14:paraId="3BD2F2B7" w14:textId="77777777" w:rsidTr="007E4C65">
      <w:trPr>
        <w:cantSplit/>
      </w:trPr>
      <w:tc>
        <w:tcPr>
          <w:tcW w:w="6521" w:type="dxa"/>
        </w:tcPr>
        <w:p w14:paraId="36EB5B7F" w14:textId="77777777" w:rsidR="00050C81" w:rsidRDefault="00B370EE" w:rsidP="007E4C65">
          <w:pPr>
            <w:pStyle w:val="Rodap"/>
            <w:tabs>
              <w:tab w:val="clear" w:pos="4320"/>
              <w:tab w:val="clear" w:pos="8640"/>
              <w:tab w:val="left" w:pos="5309"/>
            </w:tabs>
          </w:pPr>
          <w:sdt>
            <w:sdtPr>
              <w:alias w:val="Gestor"/>
              <w:tag w:val=""/>
              <w:id w:val="-1026712989"/>
              <w:placeholder>
                <w:docPart w:val="9E7781EBD19842698A7CF191CC011D1D"/>
              </w:placeholder>
              <w:dataBinding w:prefixMappings="xmlns:ns0='http://schemas.openxmlformats.org/officeDocument/2006/extended-properties' " w:xpath="/ns0:Properties[1]/ns0:Manager[1]" w:storeItemID="{6668398D-A668-4E3E-A5EB-62B293D839F1}"/>
              <w:text/>
            </w:sdtPr>
            <w:sdtEndPr/>
            <w:sdtContent>
              <w:r w:rsidR="001C7A93">
                <w:t>JOB SEA - MAR DE OPORTUNIDADES</w:t>
              </w:r>
            </w:sdtContent>
          </w:sdt>
          <w:r w:rsidR="007E4C65">
            <w:tab/>
          </w:r>
          <w:sdt>
            <w:sdtPr>
              <w:alias w:val="Assunto"/>
              <w:tag w:val=""/>
              <w:id w:val="-343706752"/>
              <w:placeholder>
                <w:docPart w:val="A8F2D2C519634694A2BDE169EAFBE64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1C7A93">
                <w:t>Versão 1</w:t>
              </w:r>
            </w:sdtContent>
          </w:sdt>
        </w:p>
      </w:tc>
      <w:tc>
        <w:tcPr>
          <w:tcW w:w="1484" w:type="dxa"/>
          <w:vAlign w:val="center"/>
        </w:tcPr>
        <w:p w14:paraId="7E21DF84" w14:textId="77777777" w:rsidR="00050C81" w:rsidRDefault="00050C81">
          <w:pPr>
            <w:pStyle w:val="Rodap"/>
            <w:rPr>
              <w:lang w:val="pt-PT"/>
            </w:rPr>
          </w:pPr>
        </w:p>
      </w:tc>
      <w:tc>
        <w:tcPr>
          <w:tcW w:w="1705" w:type="dxa"/>
          <w:vAlign w:val="center"/>
        </w:tcPr>
        <w:p w14:paraId="7488B69F" w14:textId="77777777" w:rsidR="00050C81" w:rsidRDefault="00050C81" w:rsidP="007E4C65">
          <w:pPr>
            <w:pStyle w:val="Rodap"/>
            <w:jc w:val="right"/>
          </w:pPr>
          <w:r>
            <w:rPr>
              <w:lang w:val="pt-PT"/>
            </w:rPr>
            <w:t xml:space="preserve">Pág.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1E5A50">
            <w:rPr>
              <w:noProof/>
            </w:rPr>
            <w:t>4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 w:rsidR="001E5A50">
            <w:rPr>
              <w:noProof/>
            </w:rPr>
            <w:t>4</w:t>
          </w:r>
          <w:r>
            <w:fldChar w:fldCharType="end"/>
          </w:r>
        </w:p>
      </w:tc>
    </w:tr>
  </w:tbl>
  <w:p w14:paraId="26B62130" w14:textId="77777777" w:rsidR="00050C81" w:rsidRDefault="007E4C65" w:rsidP="007E4C65">
    <w:pPr>
      <w:jc w:val="right"/>
    </w:pPr>
    <w:proofErr w:type="spellStart"/>
    <w:r>
      <w:t>vs</w:t>
    </w:r>
    <w:proofErr w:type="spellEnd"/>
    <w:r>
      <w:t xml:space="preserve">: </w:t>
    </w:r>
    <w:fldSimple w:instr=" DOCPROPERTY  &quot;Versão Modelo&quot;  \* MERGEFORMAT ">
      <w:r w:rsidR="001C7A93">
        <w:t>1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5FE5E8" w14:textId="77777777" w:rsidR="00B370EE" w:rsidRDefault="00B370EE">
      <w:r>
        <w:separator/>
      </w:r>
    </w:p>
  </w:footnote>
  <w:footnote w:type="continuationSeparator" w:id="0">
    <w:p w14:paraId="3DFD4EAA" w14:textId="77777777" w:rsidR="00B370EE" w:rsidRDefault="00B370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720" w:type="dxa"/>
      <w:tblInd w:w="70" w:type="dxa"/>
      <w:tblBorders>
        <w:bottom w:val="single" w:sz="12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440"/>
      <w:gridCol w:w="6840"/>
      <w:gridCol w:w="1440"/>
    </w:tblGrid>
    <w:tr w:rsidR="007E4C65" w14:paraId="506315C9" w14:textId="77777777">
      <w:trPr>
        <w:cantSplit/>
      </w:trPr>
      <w:tc>
        <w:tcPr>
          <w:tcW w:w="1440" w:type="dxa"/>
          <w:tcBorders>
            <w:bottom w:val="single" w:sz="12" w:space="0" w:color="auto"/>
          </w:tcBorders>
          <w:shd w:val="clear" w:color="auto" w:fill="C0C0C0"/>
          <w:vAlign w:val="center"/>
        </w:tcPr>
        <w:p w14:paraId="2D0BC512" w14:textId="77777777" w:rsidR="007E4C65" w:rsidRDefault="007E4C65">
          <w:pPr>
            <w:pStyle w:val="Rodap"/>
            <w:jc w:val="center"/>
            <w:rPr>
              <w:b/>
              <w:lang w:val="pt-PT"/>
            </w:rPr>
          </w:pPr>
          <w:r>
            <w:rPr>
              <w:b/>
              <w:lang w:val="pt-PT"/>
            </w:rPr>
            <w:t>Marca do Cliente</w:t>
          </w:r>
        </w:p>
      </w:tc>
      <w:tc>
        <w:tcPr>
          <w:tcW w:w="6840" w:type="dxa"/>
          <w:vAlign w:val="center"/>
        </w:tcPr>
        <w:p w14:paraId="379420FA" w14:textId="77777777" w:rsidR="007E4C65" w:rsidRDefault="007E4C65">
          <w:pPr>
            <w:pStyle w:val="Rodap"/>
            <w:jc w:val="center"/>
            <w:rPr>
              <w:bCs/>
              <w:lang w:val="pt-PT"/>
            </w:rPr>
          </w:pPr>
          <w:proofErr w:type="spellStart"/>
          <w:r>
            <w:rPr>
              <w:bCs/>
            </w:rPr>
            <w:t>Nomde</w:t>
          </w:r>
          <w:proofErr w:type="spellEnd"/>
          <w:r>
            <w:rPr>
              <w:bCs/>
            </w:rPr>
            <w:t xml:space="preserve"> do MF</w:t>
          </w:r>
        </w:p>
      </w:tc>
      <w:tc>
        <w:tcPr>
          <w:tcW w:w="1440" w:type="dxa"/>
          <w:vAlign w:val="center"/>
        </w:tcPr>
        <w:p w14:paraId="48C1DDB4" w14:textId="77777777" w:rsidR="007E4C65" w:rsidRDefault="007E4C65">
          <w:pPr>
            <w:pStyle w:val="Rodap"/>
            <w:jc w:val="right"/>
            <w:rPr>
              <w:b/>
            </w:rPr>
          </w:pPr>
          <w:r>
            <w:rPr>
              <w:b/>
            </w:rPr>
            <w:object w:dxaOrig="1245" w:dyaOrig="690" w14:anchorId="7EDAF43D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62.25pt;height:34.5pt">
                <v:imagedata r:id="rId1" o:title=""/>
              </v:shape>
              <o:OLEObject Type="Embed" ProgID="Word.Picture.8" ShapeID="_x0000_i1025" DrawAspect="Content" ObjectID="_1673464997" r:id="rId2"/>
            </w:object>
          </w:r>
        </w:p>
      </w:tc>
    </w:tr>
  </w:tbl>
  <w:p w14:paraId="0447A03B" w14:textId="77777777" w:rsidR="007E4C65" w:rsidRDefault="007E4C6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B9C798" w14:textId="77777777" w:rsidR="00050C81" w:rsidRDefault="00050C8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720" w:type="dxa"/>
      <w:tblInd w:w="70" w:type="dxa"/>
      <w:tblBorders>
        <w:bottom w:val="single" w:sz="12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440"/>
      <w:gridCol w:w="6840"/>
      <w:gridCol w:w="1440"/>
    </w:tblGrid>
    <w:tr w:rsidR="00050C81" w14:paraId="381FE2FB" w14:textId="77777777">
      <w:trPr>
        <w:cantSplit/>
      </w:trPr>
      <w:tc>
        <w:tcPr>
          <w:tcW w:w="1440" w:type="dxa"/>
          <w:tcBorders>
            <w:bottom w:val="single" w:sz="12" w:space="0" w:color="auto"/>
          </w:tcBorders>
          <w:vAlign w:val="center"/>
        </w:tcPr>
        <w:p w14:paraId="217E1AD5" w14:textId="77777777" w:rsidR="00050C81" w:rsidRDefault="001C7A93">
          <w:pPr>
            <w:pStyle w:val="Cabealho"/>
            <w:rPr>
              <w:lang w:val="pt-PT"/>
            </w:rPr>
          </w:pPr>
          <w:r>
            <w:rPr>
              <w:lang w:val="pt-PT"/>
            </w:rPr>
            <w:t>IFSP-PRJ</w:t>
          </w:r>
        </w:p>
      </w:tc>
      <w:sdt>
        <w:sdtPr>
          <w:alias w:val="Título"/>
          <w:tag w:val=""/>
          <w:id w:val="-434601566"/>
          <w:placeholder>
            <w:docPart w:val="1C07309CEA1D4390BC946F64E16EEA83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840" w:type="dxa"/>
              <w:vAlign w:val="center"/>
            </w:tcPr>
            <w:p w14:paraId="7DD81F3D" w14:textId="77777777" w:rsidR="00050C81" w:rsidRDefault="003D4692">
              <w:pPr>
                <w:pStyle w:val="Cabealho"/>
              </w:pPr>
              <w:r>
                <w:t>Manual do Usuário</w:t>
              </w:r>
            </w:p>
          </w:tc>
        </w:sdtContent>
      </w:sdt>
      <w:tc>
        <w:tcPr>
          <w:tcW w:w="1440" w:type="dxa"/>
          <w:vAlign w:val="center"/>
        </w:tcPr>
        <w:p w14:paraId="67335A66" w14:textId="77777777" w:rsidR="00050C81" w:rsidRDefault="00050C81">
          <w:pPr>
            <w:pStyle w:val="Cabealho"/>
          </w:pPr>
        </w:p>
      </w:tc>
    </w:tr>
  </w:tbl>
  <w:p w14:paraId="3A538E8D" w14:textId="77777777" w:rsidR="00050C81" w:rsidRDefault="00050C81">
    <w:pPr>
      <w:rPr>
        <w:ins w:id="6" w:author="Rronchesi" w:date="2005-02-15T08:26:00Z"/>
        <w:del w:id="7" w:author="luis.monteiro" w:date="2005-02-25T17:19:00Z"/>
      </w:rPr>
    </w:pPr>
  </w:p>
  <w:p w14:paraId="3290891F" w14:textId="77777777" w:rsidR="00050C81" w:rsidRDefault="00050C8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21441E"/>
    <w:multiLevelType w:val="hybridMultilevel"/>
    <w:tmpl w:val="7F36CA5C"/>
    <w:lvl w:ilvl="0" w:tplc="48323970">
      <w:start w:val="1"/>
      <w:numFmt w:val="decimal"/>
      <w:pStyle w:val="Ttulo6"/>
      <w:lvlText w:val="%1)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73F37BFE"/>
    <w:multiLevelType w:val="hybridMultilevel"/>
    <w:tmpl w:val="C20A9228"/>
    <w:lvl w:ilvl="0" w:tplc="9B2095CA">
      <w:start w:val="1"/>
      <w:numFmt w:val="bullet"/>
      <w:pStyle w:val="Lista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5133A1"/>
    <w:multiLevelType w:val="multilevel"/>
    <w:tmpl w:val="EC7E393E"/>
    <w:lvl w:ilvl="0">
      <w:start w:val="1"/>
      <w:numFmt w:val="decimal"/>
      <w:pStyle w:val="Ttulo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suff w:val="space"/>
      <w:lvlText w:val="%1.%2.%4.%3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C7A93"/>
    <w:rsid w:val="00050C81"/>
    <w:rsid w:val="00141B9E"/>
    <w:rsid w:val="001C7A93"/>
    <w:rsid w:val="001E5A50"/>
    <w:rsid w:val="003D4692"/>
    <w:rsid w:val="004B4F0B"/>
    <w:rsid w:val="004C6C28"/>
    <w:rsid w:val="005347A6"/>
    <w:rsid w:val="0054310D"/>
    <w:rsid w:val="005C3336"/>
    <w:rsid w:val="00634873"/>
    <w:rsid w:val="006F74B8"/>
    <w:rsid w:val="00735A0F"/>
    <w:rsid w:val="007C06DD"/>
    <w:rsid w:val="007C0D4C"/>
    <w:rsid w:val="007E4C65"/>
    <w:rsid w:val="008E3C4A"/>
    <w:rsid w:val="00980893"/>
    <w:rsid w:val="009D066D"/>
    <w:rsid w:val="00AE17A6"/>
    <w:rsid w:val="00B370EE"/>
    <w:rsid w:val="00C54A7D"/>
    <w:rsid w:val="00EE74EE"/>
    <w:rsid w:val="00FF3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EB4F5A"/>
  <w15:docId w15:val="{444AE940-FF36-4328-9A95-70B921FA4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jc w:val="both"/>
    </w:pPr>
    <w:rPr>
      <w:rFonts w:ascii="Arial" w:hAnsi="Arial" w:cs="Arial"/>
      <w:color w:val="000000"/>
      <w:lang w:val="pt-BR" w:eastAsia="pt-BR"/>
    </w:rPr>
  </w:style>
  <w:style w:type="paragraph" w:styleId="Ttulo1">
    <w:name w:val="heading 1"/>
    <w:basedOn w:val="Normal"/>
    <w:next w:val="Normal"/>
    <w:qFormat/>
    <w:pPr>
      <w:keepNext/>
      <w:numPr>
        <w:numId w:val="3"/>
      </w:numPr>
      <w:spacing w:before="480" w:after="360"/>
      <w:ind w:left="0" w:firstLine="0"/>
      <w:outlineLvl w:val="0"/>
    </w:pPr>
    <w:rPr>
      <w:b/>
      <w:caps/>
      <w:color w:val="auto"/>
      <w:sz w:val="24"/>
      <w:lang w:eastAsia="en-US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4"/>
      </w:numPr>
      <w:spacing w:before="360" w:after="240"/>
      <w:ind w:left="0" w:firstLine="0"/>
      <w:jc w:val="left"/>
      <w:outlineLvl w:val="1"/>
    </w:pPr>
    <w:rPr>
      <w:rFonts w:cs="Times New Roman"/>
      <w:b/>
      <w:color w:val="auto"/>
      <w:sz w:val="24"/>
      <w:lang w:eastAsia="en-US"/>
    </w:rPr>
  </w:style>
  <w:style w:type="paragraph" w:styleId="Ttulo3">
    <w:name w:val="heading 3"/>
    <w:basedOn w:val="Ttulo2"/>
    <w:next w:val="Normal"/>
    <w:qFormat/>
    <w:pPr>
      <w:numPr>
        <w:ilvl w:val="2"/>
        <w:numId w:val="5"/>
      </w:numPr>
      <w:spacing w:before="240" w:after="120"/>
      <w:ind w:left="0" w:firstLine="0"/>
      <w:outlineLvl w:val="2"/>
    </w:pPr>
  </w:style>
  <w:style w:type="paragraph" w:styleId="Ttulo4">
    <w:name w:val="heading 4"/>
    <w:basedOn w:val="Normal"/>
    <w:next w:val="Normal"/>
    <w:qFormat/>
    <w:pPr>
      <w:keepNext/>
      <w:numPr>
        <w:ilvl w:val="3"/>
        <w:numId w:val="6"/>
      </w:numPr>
      <w:tabs>
        <w:tab w:val="left" w:pos="360"/>
      </w:tabs>
      <w:spacing w:before="240" w:after="120"/>
      <w:ind w:left="0" w:firstLine="0"/>
      <w:outlineLvl w:val="3"/>
    </w:pPr>
    <w:rPr>
      <w:rFonts w:cs="Times New Roman"/>
      <w:b/>
      <w:snapToGrid w:val="0"/>
      <w:color w:val="auto"/>
      <w:sz w:val="24"/>
    </w:rPr>
  </w:style>
  <w:style w:type="paragraph" w:styleId="Ttulo5">
    <w:name w:val="heading 5"/>
    <w:basedOn w:val="Normal"/>
    <w:next w:val="Normal"/>
    <w:qFormat/>
    <w:pPr>
      <w:spacing w:before="240" w:after="120"/>
      <w:outlineLvl w:val="4"/>
    </w:pPr>
    <w:rPr>
      <w:rFonts w:cs="Times New Roman"/>
      <w:b/>
      <w:color w:val="auto"/>
      <w:lang w:eastAsia="en-US"/>
    </w:rPr>
  </w:style>
  <w:style w:type="paragraph" w:styleId="Ttulo6">
    <w:name w:val="heading 6"/>
    <w:aliases w:val="Título Atividade"/>
    <w:basedOn w:val="Normal"/>
    <w:next w:val="Normal"/>
    <w:qFormat/>
    <w:pPr>
      <w:numPr>
        <w:numId w:val="7"/>
      </w:numPr>
      <w:spacing w:before="240" w:after="120"/>
      <w:outlineLvl w:val="5"/>
    </w:pPr>
    <w:rPr>
      <w:rFonts w:cs="Times New Roman"/>
      <w:b/>
      <w:i/>
      <w:color w:val="auto"/>
      <w:lang w:eastAsia="en-US"/>
    </w:rPr>
  </w:style>
  <w:style w:type="paragraph" w:styleId="Ttulo7">
    <w:name w:val="heading 7"/>
    <w:basedOn w:val="Normal"/>
    <w:next w:val="Normal"/>
    <w:qFormat/>
    <w:pPr>
      <w:spacing w:before="240" w:after="60"/>
      <w:outlineLvl w:val="6"/>
    </w:pPr>
    <w:rPr>
      <w:rFonts w:cs="Times New Roman"/>
      <w:color w:val="auto"/>
      <w:lang w:eastAsia="en-US"/>
    </w:rPr>
  </w:style>
  <w:style w:type="paragraph" w:styleId="Ttulo8">
    <w:name w:val="heading 8"/>
    <w:basedOn w:val="Normal"/>
    <w:next w:val="Normal"/>
    <w:qFormat/>
    <w:pPr>
      <w:spacing w:before="240" w:after="60"/>
      <w:outlineLvl w:val="7"/>
    </w:pPr>
    <w:rPr>
      <w:rFonts w:cs="Times New Roman"/>
      <w:i/>
      <w:color w:val="auto"/>
      <w:lang w:eastAsia="en-US"/>
    </w:rPr>
  </w:style>
  <w:style w:type="paragraph" w:styleId="Ttulo9">
    <w:name w:val="heading 9"/>
    <w:basedOn w:val="Normal"/>
    <w:next w:val="Normal"/>
    <w:qFormat/>
    <w:pPr>
      <w:spacing w:before="240" w:after="60"/>
      <w:outlineLvl w:val="8"/>
    </w:pPr>
    <w:rPr>
      <w:rFonts w:cs="Times New Roman"/>
      <w:i/>
      <w:color w:val="auto"/>
      <w:sz w:val="18"/>
      <w:lang w:eastAsia="en-US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next w:val="Normal"/>
    <w:uiPriority w:val="39"/>
    <w:pPr>
      <w:tabs>
        <w:tab w:val="left" w:pos="539"/>
        <w:tab w:val="right" w:leader="dot" w:pos="9540"/>
      </w:tabs>
      <w:spacing w:before="120"/>
    </w:pPr>
    <w:rPr>
      <w:rFonts w:cs="Times New Roman"/>
      <w:bCs/>
      <w:caps/>
      <w:noProof/>
      <w:color w:val="auto"/>
      <w:szCs w:val="28"/>
      <w:lang w:eastAsia="en-US"/>
    </w:rPr>
  </w:style>
  <w:style w:type="paragraph" w:styleId="Sumrio2">
    <w:name w:val="toc 2"/>
    <w:basedOn w:val="Normal"/>
    <w:next w:val="Normal"/>
    <w:semiHidden/>
    <w:pPr>
      <w:tabs>
        <w:tab w:val="left" w:pos="540"/>
        <w:tab w:val="left" w:pos="960"/>
        <w:tab w:val="left" w:pos="1200"/>
        <w:tab w:val="right" w:leader="dot" w:pos="9540"/>
      </w:tabs>
      <w:spacing w:before="120"/>
      <w:ind w:left="539"/>
    </w:pPr>
    <w:rPr>
      <w:rFonts w:eastAsia="MS Mincho"/>
      <w:bCs/>
      <w:noProof/>
      <w:color w:val="auto"/>
      <w:szCs w:val="28"/>
      <w:lang w:eastAsia="en-US"/>
    </w:rPr>
  </w:style>
  <w:style w:type="paragraph" w:styleId="Sumrio3">
    <w:name w:val="toc 3"/>
    <w:basedOn w:val="Sumrio2"/>
    <w:next w:val="Normal"/>
    <w:semiHidden/>
    <w:pPr>
      <w:tabs>
        <w:tab w:val="left" w:pos="851"/>
      </w:tabs>
      <w:ind w:left="851"/>
    </w:pPr>
    <w:rPr>
      <w:rFonts w:cs="Times New Roman"/>
    </w:rPr>
  </w:style>
  <w:style w:type="paragraph" w:styleId="Cabealho">
    <w:name w:val="header"/>
    <w:basedOn w:val="Normal"/>
    <w:semiHidden/>
    <w:pPr>
      <w:tabs>
        <w:tab w:val="center" w:pos="4320"/>
        <w:tab w:val="right" w:pos="8640"/>
      </w:tabs>
      <w:jc w:val="center"/>
    </w:pPr>
    <w:rPr>
      <w:b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struo">
    <w:name w:val="Instrução"/>
    <w:basedOn w:val="Normal"/>
    <w:next w:val="Normal"/>
    <w:pPr>
      <w:jc w:val="left"/>
    </w:pPr>
    <w:rPr>
      <w:i/>
      <w:color w:val="0000FF"/>
    </w:rPr>
  </w:style>
  <w:style w:type="paragraph" w:styleId="Lista">
    <w:name w:val="List"/>
    <w:basedOn w:val="Normal"/>
    <w:semiHidden/>
    <w:pPr>
      <w:numPr>
        <w:numId w:val="2"/>
      </w:numPr>
      <w:spacing w:before="80" w:after="240"/>
    </w:pPr>
    <w:rPr>
      <w:rFonts w:cs="Times New Roman"/>
      <w:color w:val="auto"/>
      <w:lang w:eastAsia="en-US"/>
    </w:rPr>
  </w:style>
  <w:style w:type="paragraph" w:styleId="Rodap">
    <w:name w:val="footer"/>
    <w:basedOn w:val="Normal"/>
    <w:link w:val="RodapChar"/>
    <w:semiHidden/>
    <w:pPr>
      <w:tabs>
        <w:tab w:val="center" w:pos="4320"/>
        <w:tab w:val="right" w:pos="8640"/>
      </w:tabs>
    </w:pPr>
  </w:style>
  <w:style w:type="paragraph" w:styleId="Ttulo">
    <w:name w:val="Title"/>
    <w:basedOn w:val="Normal"/>
    <w:next w:val="Normal"/>
    <w:qFormat/>
    <w:pPr>
      <w:spacing w:before="480" w:after="360"/>
    </w:pPr>
    <w:rPr>
      <w:rFonts w:cs="Times New Roman"/>
      <w:b/>
      <w:caps/>
      <w:color w:val="auto"/>
      <w:sz w:val="28"/>
      <w:lang w:eastAsia="en-US"/>
    </w:rPr>
  </w:style>
  <w:style w:type="paragraph" w:customStyle="1" w:styleId="Titulodocumento">
    <w:name w:val="Titulo documento"/>
    <w:basedOn w:val="Normal"/>
    <w:next w:val="Normal"/>
    <w:pPr>
      <w:spacing w:after="240"/>
      <w:jc w:val="left"/>
    </w:pPr>
    <w:rPr>
      <w:b/>
      <w:color w:val="999999"/>
      <w:sz w:val="52"/>
    </w:rPr>
  </w:style>
  <w:style w:type="paragraph" w:styleId="Parteinferiordoformulrio">
    <w:name w:val="HTML Bottom of Form"/>
    <w:basedOn w:val="Normal"/>
    <w:next w:val="Normal"/>
    <w:hidden/>
    <w:pPr>
      <w:widowControl w:val="0"/>
      <w:pBdr>
        <w:top w:val="single" w:sz="6" w:space="1" w:color="auto"/>
      </w:pBdr>
      <w:spacing w:line="240" w:lineRule="atLeast"/>
      <w:jc w:val="center"/>
    </w:pPr>
    <w:rPr>
      <w:vanish/>
      <w:color w:val="auto"/>
      <w:sz w:val="16"/>
      <w:szCs w:val="16"/>
    </w:rPr>
  </w:style>
  <w:style w:type="paragraph" w:styleId="Partesuperior-zdoformulrio">
    <w:name w:val="HTML Top of Form"/>
    <w:basedOn w:val="Normal"/>
    <w:next w:val="Normal"/>
    <w:hidden/>
    <w:pPr>
      <w:widowControl w:val="0"/>
      <w:pBdr>
        <w:bottom w:val="single" w:sz="6" w:space="1" w:color="auto"/>
      </w:pBdr>
      <w:spacing w:line="240" w:lineRule="atLeast"/>
      <w:jc w:val="center"/>
    </w:pPr>
    <w:rPr>
      <w:vanish/>
      <w:color w:val="auto"/>
      <w:sz w:val="16"/>
      <w:szCs w:val="16"/>
    </w:rPr>
  </w:style>
  <w:style w:type="character" w:customStyle="1" w:styleId="RodapChar">
    <w:name w:val="Rodapé Char"/>
    <w:basedOn w:val="Fontepargpadro"/>
    <w:link w:val="Rodap"/>
    <w:semiHidden/>
    <w:rsid w:val="007E4C65"/>
    <w:rPr>
      <w:rFonts w:ascii="Arial" w:hAnsi="Arial" w:cs="Arial"/>
      <w:color w:val="000000"/>
      <w:lang w:val="pt-BR" w:eastAsia="pt-BR"/>
    </w:rPr>
  </w:style>
  <w:style w:type="character" w:styleId="TextodoEspaoReservado">
    <w:name w:val="Placeholder Text"/>
    <w:basedOn w:val="Fontepargpadro"/>
    <w:uiPriority w:val="99"/>
    <w:semiHidden/>
    <w:rsid w:val="007E4C6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88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2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uisio\Desktop\Template%20-%20Manual%20do%20Usu&#225;ri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7916C6F5268498E997E78CECC0ADD2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66C161A-F952-4861-AB5D-0902DCF126D0}"/>
      </w:docPartPr>
      <w:docPartBody>
        <w:p w:rsidR="00AE325D" w:rsidRDefault="005C338D">
          <w:pPr>
            <w:pStyle w:val="47916C6F5268498E997E78CECC0ADD21"/>
          </w:pPr>
          <w:r w:rsidRPr="003D2951">
            <w:rPr>
              <w:rStyle w:val="TextodoEspaoReservado"/>
            </w:rPr>
            <w:t>[Título]</w:t>
          </w:r>
        </w:p>
      </w:docPartBody>
    </w:docPart>
    <w:docPart>
      <w:docPartPr>
        <w:name w:val="1C07309CEA1D4390BC946F64E16EEA8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DD2641B-0480-437C-BDD9-F32A52D74702}"/>
      </w:docPartPr>
      <w:docPartBody>
        <w:p w:rsidR="00AE325D" w:rsidRDefault="005C338D">
          <w:pPr>
            <w:pStyle w:val="1C07309CEA1D4390BC946F64E16EEA83"/>
          </w:pPr>
          <w:r w:rsidRPr="00352B81">
            <w:rPr>
              <w:rStyle w:val="TextodoEspaoReservado"/>
            </w:rPr>
            <w:t>[Título]</w:t>
          </w:r>
        </w:p>
      </w:docPartBody>
    </w:docPart>
    <w:docPart>
      <w:docPartPr>
        <w:name w:val="9E7781EBD19842698A7CF191CC011D1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1EB8C9B-3173-470D-84CE-455A96C89390}"/>
      </w:docPartPr>
      <w:docPartBody>
        <w:p w:rsidR="00AE325D" w:rsidRDefault="005C338D">
          <w:pPr>
            <w:pStyle w:val="9E7781EBD19842698A7CF191CC011D1D"/>
          </w:pPr>
          <w:r w:rsidRPr="00352B81">
            <w:rPr>
              <w:rStyle w:val="TextodoEspaoReservado"/>
            </w:rPr>
            <w:t>[Gestor]</w:t>
          </w:r>
        </w:p>
      </w:docPartBody>
    </w:docPart>
    <w:docPart>
      <w:docPartPr>
        <w:name w:val="A8F2D2C519634694A2BDE169EAFBE64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24043F5-5FDD-476A-AE0E-97D076F6E02D}"/>
      </w:docPartPr>
      <w:docPartBody>
        <w:p w:rsidR="00AE325D" w:rsidRDefault="005C338D">
          <w:pPr>
            <w:pStyle w:val="A8F2D2C519634694A2BDE169EAFBE642"/>
          </w:pPr>
          <w:r w:rsidRPr="00352B81">
            <w:rPr>
              <w:rStyle w:val="TextodoEspaoReservado"/>
            </w:rPr>
            <w:t>[Assunto]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38D"/>
    <w:rsid w:val="004606EA"/>
    <w:rsid w:val="005C338D"/>
    <w:rsid w:val="008262F6"/>
    <w:rsid w:val="00AE325D"/>
    <w:rsid w:val="00F92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customStyle="1" w:styleId="47916C6F5268498E997E78CECC0ADD21">
    <w:name w:val="47916C6F5268498E997E78CECC0ADD21"/>
  </w:style>
  <w:style w:type="paragraph" w:customStyle="1" w:styleId="1C07309CEA1D4390BC946F64E16EEA83">
    <w:name w:val="1C07309CEA1D4390BC946F64E16EEA83"/>
  </w:style>
  <w:style w:type="paragraph" w:customStyle="1" w:styleId="9E7781EBD19842698A7CF191CC011D1D">
    <w:name w:val="9E7781EBD19842698A7CF191CC011D1D"/>
  </w:style>
  <w:style w:type="paragraph" w:customStyle="1" w:styleId="A8F2D2C519634694A2BDE169EAFBE642">
    <w:name w:val="A8F2D2C519634694A2BDE169EAFBE64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 - Manual do Usuário</Template>
  <TotalTime>33</TotalTime>
  <Pages>7</Pages>
  <Words>446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do Usuário</vt:lpstr>
    </vt:vector>
  </TitlesOfParts>
  <Manager>JOB SEA - MAR DE OPORTUNIDADES</Manager>
  <Company/>
  <LinksUpToDate>false</LinksUpToDate>
  <CharactersWithSpaces>2853</CharactersWithSpaces>
  <SharedDoc>false</SharedDoc>
  <HLinks>
    <vt:vector size="30" baseType="variant">
      <vt:variant>
        <vt:i4>1114165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_Toc420317001</vt:lpwstr>
      </vt:variant>
      <vt:variant>
        <vt:i4>1114165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_Toc420317000</vt:lpwstr>
      </vt:variant>
      <vt:variant>
        <vt:i4>1638460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_Toc420316999</vt:lpwstr>
      </vt:variant>
      <vt:variant>
        <vt:i4>1638460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_Toc420316998</vt:lpwstr>
      </vt:variant>
      <vt:variant>
        <vt:i4>1638460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_Toc420316997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do Usuário</dc:title>
  <dc:subject>Versão 1</dc:subject>
  <dc:creator>Aluisio</dc:creator>
  <cp:lastModifiedBy>Aluisio Santos</cp:lastModifiedBy>
  <cp:revision>5</cp:revision>
  <cp:lastPrinted>2004-08-19T09:54:00Z</cp:lastPrinted>
  <dcterms:created xsi:type="dcterms:W3CDTF">2020-11-22T10:43:00Z</dcterms:created>
  <dcterms:modified xsi:type="dcterms:W3CDTF">2021-01-30T01:37:00Z</dcterms:modified>
  <cp:version>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 Modelo">
    <vt:i4>1</vt:i4>
  </property>
</Properties>
</file>